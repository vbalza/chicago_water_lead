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 xml:space="preserve">James Midkiff (jmidkiff)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288199C3"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8B34EA">
        <w:rPr>
          <w:rFonts w:ascii="Garamond" w:hAnsi="Garamond" w:cs="Times New Roman"/>
        </w:rPr>
        <w:t>should</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3B85FD2E" w14:textId="722F947B" w:rsidR="008C3601"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—namely, logistic regression, random forests, and linear support vector classification 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the </w:t>
      </w:r>
      <w:ins w:id="0" w:author="Tarren Peterson" w:date="2021-06-02T15:27:00Z">
        <w:r w:rsidR="00DC37C6">
          <w:rPr>
            <w:rFonts w:ascii="Garamond" w:hAnsi="Garamond" w:cs="Times New Roman"/>
          </w:rPr>
          <w:t>C</w:t>
        </w:r>
      </w:ins>
      <w:del w:id="1" w:author="Tarren Peterson" w:date="2021-06-02T15:27:00Z">
        <w:r w:rsidR="00572204" w:rsidDel="00DC37C6">
          <w:rPr>
            <w:rFonts w:ascii="Garamond" w:hAnsi="Garamond" w:cs="Times New Roman"/>
          </w:rPr>
          <w:delText>c</w:delText>
        </w:r>
      </w:del>
      <w:r w:rsidR="00572204">
        <w:rPr>
          <w:rFonts w:ascii="Garamond" w:hAnsi="Garamond" w:cs="Times New Roman"/>
        </w:rPr>
        <w:t>ity of Chicago</w:t>
      </w:r>
      <w:r w:rsidR="00F21FB1">
        <w:rPr>
          <w:rFonts w:ascii="Garamond" w:hAnsi="Garamond" w:cs="Times New Roman"/>
        </w:rPr>
        <w:t xml:space="preserve">. </w:t>
      </w:r>
      <w:r w:rsidR="00D63CB8">
        <w:rPr>
          <w:rFonts w:ascii="Garamond" w:hAnsi="Garamond" w:cs="Times New Roman"/>
        </w:rPr>
        <w:t>Across all our models, we used recall as the main evaluation metric</w:t>
      </w:r>
      <w:del w:id="2" w:author="James Midkiff" w:date="2021-06-02T12:16:00Z">
        <w:r w:rsidR="00D63CB8" w:rsidDel="00621950">
          <w:rPr>
            <w:rFonts w:ascii="Garamond" w:hAnsi="Garamond" w:cs="Times New Roman"/>
          </w:rPr>
          <w:delText>,</w:delText>
        </w:r>
      </w:del>
      <w:r w:rsidR="00D63CB8">
        <w:rPr>
          <w:rFonts w:ascii="Garamond" w:hAnsi="Garamond" w:cs="Times New Roman"/>
        </w:rPr>
        <w:t xml:space="preserve"> as our objective given </w:t>
      </w:r>
      <w:ins w:id="3" w:author="Tarren Peterson" w:date="2021-06-02T15:27:00Z">
        <w:r w:rsidR="00DC37C6">
          <w:rPr>
            <w:rFonts w:ascii="Garamond" w:hAnsi="Garamond" w:cs="Times New Roman"/>
          </w:rPr>
          <w:t xml:space="preserve">that </w:t>
        </w:r>
      </w:ins>
      <w:r w:rsidR="00D63CB8">
        <w:rPr>
          <w:rFonts w:ascii="Garamond" w:hAnsi="Garamond" w:cs="Times New Roman"/>
        </w:rPr>
        <w:t xml:space="preserve">the </w:t>
      </w:r>
      <w:del w:id="4" w:author="Tarren Peterson" w:date="2021-06-02T15:28:00Z">
        <w:r w:rsidR="00D63CB8" w:rsidDel="00DC37C6">
          <w:rPr>
            <w:rFonts w:ascii="Garamond" w:hAnsi="Garamond" w:cs="Times New Roman"/>
          </w:rPr>
          <w:delText xml:space="preserve">context </w:delText>
        </w:r>
      </w:del>
      <w:ins w:id="5" w:author="Tarren Peterson" w:date="2021-06-02T15:28:00Z">
        <w:r w:rsidR="00DC37C6">
          <w:rPr>
            <w:rFonts w:ascii="Garamond" w:hAnsi="Garamond" w:cs="Times New Roman"/>
          </w:rPr>
          <w:t xml:space="preserve">goal </w:t>
        </w:r>
      </w:ins>
      <w:r w:rsidR="00D63CB8">
        <w:rPr>
          <w:rFonts w:ascii="Garamond" w:hAnsi="Garamond" w:cs="Times New Roman"/>
        </w:rPr>
        <w:t xml:space="preserve">of this project </w:t>
      </w:r>
      <w:ins w:id="6" w:author="James Midkiff" w:date="2021-06-02T12:15:00Z">
        <w:r w:rsidR="00621950">
          <w:rPr>
            <w:rFonts w:ascii="Garamond" w:hAnsi="Garamond" w:cs="Times New Roman"/>
          </w:rPr>
          <w:t xml:space="preserve">is to </w:t>
        </w:r>
      </w:ins>
      <w:ins w:id="7" w:author="James Midkiff" w:date="2021-06-02T12:17:00Z">
        <w:r w:rsidR="00621950">
          <w:rPr>
            <w:rFonts w:ascii="Garamond" w:hAnsi="Garamond" w:cs="Times New Roman"/>
          </w:rPr>
          <w:t>identify</w:t>
        </w:r>
      </w:ins>
      <w:ins w:id="8" w:author="James Midkiff" w:date="2021-06-02T12:16:00Z">
        <w:r w:rsidR="00621950">
          <w:rPr>
            <w:rFonts w:ascii="Garamond" w:hAnsi="Garamond" w:cs="Times New Roman"/>
          </w:rPr>
          <w:t xml:space="preserve"> block groups that contain elevated </w:t>
        </w:r>
      </w:ins>
      <w:ins w:id="9" w:author="James Midkiff" w:date="2021-06-02T12:17:00Z">
        <w:r w:rsidR="00621950">
          <w:rPr>
            <w:rFonts w:ascii="Garamond" w:hAnsi="Garamond" w:cs="Times New Roman"/>
          </w:rPr>
          <w:t xml:space="preserve">levels of </w:t>
        </w:r>
      </w:ins>
      <w:ins w:id="10" w:author="James Midkiff" w:date="2021-06-02T12:16:00Z">
        <w:r w:rsidR="00621950">
          <w:rPr>
            <w:rFonts w:ascii="Garamond" w:hAnsi="Garamond" w:cs="Times New Roman"/>
          </w:rPr>
          <w:t>lead</w:t>
        </w:r>
      </w:ins>
      <w:ins w:id="11" w:author="James Midkiff" w:date="2021-06-02T12:17:00Z">
        <w:r w:rsidR="00621950">
          <w:rPr>
            <w:rFonts w:ascii="Garamond" w:hAnsi="Garamond" w:cs="Times New Roman"/>
          </w:rPr>
          <w:t xml:space="preserve"> </w:t>
        </w:r>
      </w:ins>
      <w:ins w:id="12" w:author="James Midkiff" w:date="2021-06-02T12:16:00Z">
        <w:r w:rsidR="00621950">
          <w:rPr>
            <w:rFonts w:ascii="Garamond" w:hAnsi="Garamond" w:cs="Times New Roman"/>
          </w:rPr>
          <w:t>in</w:t>
        </w:r>
      </w:ins>
      <w:ins w:id="13" w:author="James Midkiff" w:date="2021-06-02T12:17:00Z">
        <w:r w:rsidR="00621950">
          <w:rPr>
            <w:rFonts w:ascii="Garamond" w:hAnsi="Garamond" w:cs="Times New Roman"/>
          </w:rPr>
          <w:t xml:space="preserve"> residential </w:t>
        </w:r>
      </w:ins>
      <w:ins w:id="14" w:author="James Midkiff" w:date="2021-06-02T12:16:00Z">
        <w:r w:rsidR="00621950">
          <w:rPr>
            <w:rFonts w:ascii="Garamond" w:hAnsi="Garamond" w:cs="Times New Roman"/>
          </w:rPr>
          <w:t>water</w:t>
        </w:r>
      </w:ins>
      <w:del w:id="15" w:author="James Midkiff" w:date="2021-06-02T12:15:00Z">
        <w:r w:rsidR="00D63CB8" w:rsidDel="00621950">
          <w:rPr>
            <w:rFonts w:ascii="Garamond" w:hAnsi="Garamond" w:cs="Times New Roman"/>
          </w:rPr>
          <w:delText>was to minimize false negatives</w:delText>
        </w:r>
      </w:del>
      <w:r w:rsidR="00D63CB8">
        <w:rPr>
          <w:rFonts w:ascii="Garamond" w:hAnsi="Garamond" w:cs="Times New Roman"/>
        </w:rPr>
        <w:t xml:space="preserve">. </w:t>
      </w:r>
      <w:ins w:id="16" w:author="James Midkiff" w:date="2021-06-02T12:19:00Z">
        <w:r w:rsidR="00621950">
          <w:rPr>
            <w:rFonts w:ascii="Garamond" w:hAnsi="Garamond" w:cs="Times New Roman"/>
          </w:rPr>
          <w:t>W</w:t>
        </w:r>
      </w:ins>
      <w:ins w:id="17" w:author="James Midkiff" w:date="2021-06-02T12:20:00Z">
        <w:r w:rsidR="00621950">
          <w:rPr>
            <w:rFonts w:ascii="Garamond" w:hAnsi="Garamond" w:cs="Times New Roman"/>
          </w:rPr>
          <w:t>e chose this metric because the long-term consequences of elevated lead exposure to children and vulnerabl</w:t>
        </w:r>
      </w:ins>
      <w:ins w:id="18" w:author="James Midkiff" w:date="2021-06-02T12:21:00Z">
        <w:r w:rsidR="00621950">
          <w:rPr>
            <w:rFonts w:ascii="Garamond" w:hAnsi="Garamond" w:cs="Times New Roman"/>
          </w:rPr>
          <w:t>e</w:t>
        </w:r>
      </w:ins>
      <w:ins w:id="19" w:author="James Midkiff" w:date="2021-06-02T12:20:00Z">
        <w:r w:rsidR="00621950">
          <w:rPr>
            <w:rFonts w:ascii="Garamond" w:hAnsi="Garamond" w:cs="Times New Roman"/>
          </w:rPr>
          <w:t xml:space="preserve"> individuals</w:t>
        </w:r>
      </w:ins>
      <w:ins w:id="20" w:author="James Midkiff" w:date="2021-06-02T12:21:00Z">
        <w:r w:rsidR="00621950">
          <w:rPr>
            <w:rFonts w:ascii="Garamond" w:hAnsi="Garamond" w:cs="Times New Roman"/>
          </w:rPr>
          <w:t xml:space="preserve"> </w:t>
        </w:r>
      </w:ins>
      <w:ins w:id="21" w:author="James Midkiff" w:date="2021-06-02T12:25:00Z">
        <w:r w:rsidR="00955344">
          <w:rPr>
            <w:rFonts w:ascii="Garamond" w:hAnsi="Garamond" w:cs="Times New Roman"/>
          </w:rPr>
          <w:t xml:space="preserve">are devastating, and </w:t>
        </w:r>
      </w:ins>
      <w:ins w:id="22" w:author="James Midkiff" w:date="2021-06-02T12:21:00Z">
        <w:r w:rsidR="00621950">
          <w:rPr>
            <w:rFonts w:ascii="Garamond" w:hAnsi="Garamond" w:cs="Times New Roman"/>
          </w:rPr>
          <w:t>are</w:t>
        </w:r>
      </w:ins>
      <w:ins w:id="23" w:author="James Midkiff" w:date="2021-06-02T12:24:00Z">
        <w:r w:rsidR="00955344">
          <w:rPr>
            <w:rFonts w:ascii="Garamond" w:hAnsi="Garamond" w:cs="Times New Roman"/>
          </w:rPr>
          <w:t xml:space="preserve"> estimated to be</w:t>
        </w:r>
      </w:ins>
      <w:ins w:id="24" w:author="James Midkiff" w:date="2021-06-02T12:25:00Z">
        <w:r w:rsidR="00955344">
          <w:rPr>
            <w:rFonts w:ascii="Garamond" w:hAnsi="Garamond" w:cs="Times New Roman"/>
          </w:rPr>
          <w:t xml:space="preserve"> above $200 billion.</w:t>
        </w:r>
      </w:ins>
      <w:ins w:id="25" w:author="James Midkiff" w:date="2021-06-02T12:26:00Z">
        <w:r w:rsidR="00955344">
          <w:rPr>
            <w:rStyle w:val="FootnoteReference"/>
            <w:rFonts w:ascii="Garamond" w:hAnsi="Garamond" w:cs="Times New Roman"/>
          </w:rPr>
          <w:footnoteReference w:id="3"/>
        </w:r>
      </w:ins>
      <w:ins w:id="36" w:author="James Midkiff" w:date="2021-06-02T12:21:00Z">
        <w:r w:rsidR="00621950">
          <w:rPr>
            <w:rFonts w:ascii="Garamond" w:hAnsi="Garamond" w:cs="Times New Roman"/>
          </w:rPr>
          <w:t xml:space="preserve"> </w:t>
        </w:r>
      </w:ins>
      <w:ins w:id="37" w:author="James Midkiff" w:date="2021-06-02T12:17:00Z">
        <w:r w:rsidR="00621950">
          <w:rPr>
            <w:rFonts w:ascii="Garamond" w:hAnsi="Garamond" w:cs="Times New Roman"/>
          </w:rPr>
          <w:t>In other words, we are more concerned about false negatives</w:t>
        </w:r>
      </w:ins>
      <w:ins w:id="38" w:author="James Midkiff" w:date="2021-06-02T12:19:00Z">
        <w:r w:rsidR="00621950">
          <w:rPr>
            <w:rFonts w:ascii="Garamond" w:hAnsi="Garamond" w:cs="Times New Roman"/>
          </w:rPr>
          <w:t>,</w:t>
        </w:r>
      </w:ins>
      <w:ins w:id="39" w:author="James Midkiff" w:date="2021-06-02T12:17:00Z">
        <w:r w:rsidR="00621950">
          <w:rPr>
            <w:rFonts w:ascii="Garamond" w:hAnsi="Garamond" w:cs="Times New Roman"/>
          </w:rPr>
          <w:t xml:space="preserve"> where </w:t>
        </w:r>
      </w:ins>
      <w:ins w:id="40" w:author="James Midkiff" w:date="2021-06-02T12:18:00Z">
        <w:r w:rsidR="00621950">
          <w:rPr>
            <w:rFonts w:ascii="Garamond" w:hAnsi="Garamond" w:cs="Times New Roman"/>
          </w:rPr>
          <w:t xml:space="preserve">the models fail </w:t>
        </w:r>
      </w:ins>
      <w:ins w:id="41" w:author="James Midkiff" w:date="2021-06-02T12:17:00Z">
        <w:r w:rsidR="00621950">
          <w:rPr>
            <w:rFonts w:ascii="Garamond" w:hAnsi="Garamond" w:cs="Times New Roman"/>
          </w:rPr>
          <w:t xml:space="preserve">to identify block groups </w:t>
        </w:r>
      </w:ins>
      <w:ins w:id="42" w:author="James Midkiff" w:date="2021-06-02T12:18:00Z">
        <w:r w:rsidR="00621950">
          <w:rPr>
            <w:rFonts w:ascii="Garamond" w:hAnsi="Garamond" w:cs="Times New Roman"/>
          </w:rPr>
          <w:t>with elevated lead results</w:t>
        </w:r>
      </w:ins>
      <w:ins w:id="43" w:author="James Midkiff" w:date="2021-06-02T12:19:00Z">
        <w:r w:rsidR="00621950">
          <w:rPr>
            <w:rFonts w:ascii="Garamond" w:hAnsi="Garamond" w:cs="Times New Roman"/>
          </w:rPr>
          <w:t>,</w:t>
        </w:r>
      </w:ins>
      <w:ins w:id="44" w:author="James Midkiff" w:date="2021-06-02T12:18:00Z">
        <w:r w:rsidR="00621950">
          <w:rPr>
            <w:rFonts w:ascii="Garamond" w:hAnsi="Garamond" w:cs="Times New Roman"/>
          </w:rPr>
          <w:t xml:space="preserve"> than we are about false positives</w:t>
        </w:r>
      </w:ins>
      <w:ins w:id="45" w:author="James Midkiff" w:date="2021-06-02T12:19:00Z">
        <w:r w:rsidR="00621950">
          <w:rPr>
            <w:rFonts w:ascii="Garamond" w:hAnsi="Garamond" w:cs="Times New Roman"/>
          </w:rPr>
          <w:t>,</w:t>
        </w:r>
      </w:ins>
      <w:ins w:id="46" w:author="James Midkiff" w:date="2021-06-02T12:18:00Z">
        <w:r w:rsidR="00621950">
          <w:rPr>
            <w:rFonts w:ascii="Garamond" w:hAnsi="Garamond" w:cs="Times New Roman"/>
          </w:rPr>
          <w:t xml:space="preserve"> where the models incorrectly predict that a block group</w:t>
        </w:r>
      </w:ins>
      <w:ins w:id="47" w:author="James Midkiff" w:date="2021-06-02T12:19:00Z">
        <w:r w:rsidR="00621950">
          <w:rPr>
            <w:rFonts w:ascii="Garamond" w:hAnsi="Garamond" w:cs="Times New Roman"/>
          </w:rPr>
          <w:t xml:space="preserve"> has elevated lead results when in fact it does not.</w:t>
        </w:r>
      </w:ins>
      <w:ins w:id="48" w:author="James Midkiff" w:date="2021-06-02T12:18:00Z">
        <w:r w:rsidR="00621950">
          <w:rPr>
            <w:rFonts w:ascii="Garamond" w:hAnsi="Garamond" w:cs="Times New Roman"/>
          </w:rPr>
          <w:t xml:space="preserve"> </w:t>
        </w:r>
      </w:ins>
      <w:r w:rsidR="00D63CB8">
        <w:rPr>
          <w:rFonts w:ascii="Garamond" w:hAnsi="Garamond" w:cs="Times New Roman"/>
        </w:rPr>
        <w:t>[</w:t>
      </w:r>
      <w:r w:rsidR="00D63CB8" w:rsidRPr="00D63CB8">
        <w:rPr>
          <w:rFonts w:ascii="Garamond" w:hAnsi="Garamond" w:cs="Times New Roman"/>
          <w:b/>
          <w:bCs/>
          <w:highlight w:val="yellow"/>
        </w:rPr>
        <w:t>Insert blurb on the best models and feature importance</w:t>
      </w:r>
      <w:r w:rsidR="00D63CB8">
        <w:rPr>
          <w:rFonts w:ascii="Garamond" w:hAnsi="Garamond" w:cs="Times New Roman"/>
        </w:rPr>
        <w:t>].</w:t>
      </w:r>
      <w:r w:rsidR="008C3601">
        <w:rPr>
          <w:rFonts w:ascii="Garamond" w:hAnsi="Garamond" w:cs="Times New Roman"/>
        </w:rPr>
        <w:t xml:space="preserve"> Ultimately, our analysis reveals machine learning algorithms can provide insight into which </w:t>
      </w:r>
      <w:r w:rsidR="00557172">
        <w:rPr>
          <w:rFonts w:ascii="Garamond" w:hAnsi="Garamond" w:cs="Times New Roman"/>
        </w:rPr>
        <w:t xml:space="preserve">Chicago </w:t>
      </w:r>
      <w:r w:rsidR="008C3601">
        <w:rPr>
          <w:rFonts w:ascii="Garamond" w:hAnsi="Garamond" w:cs="Times New Roman"/>
        </w:rPr>
        <w:t xml:space="preserve">communities may face the highest risk for lead exposure through lead service lines and may be used to inform the city’s strategy as it launches the Lead Service Line Replacement Program in Summer 2021. </w:t>
      </w:r>
    </w:p>
    <w:p w14:paraId="211E9F77" w14:textId="77777777" w:rsidR="001D779F" w:rsidRDefault="001D779F"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r>
        <w:rPr>
          <w:rFonts w:ascii="Garamond" w:hAnsi="Garamond" w:cs="Times New Roman"/>
        </w:rPr>
        <w:t>a 15 parts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impaired hearing, and impaired formation and function of blood cells.</w:t>
      </w:r>
      <w:r w:rsidR="00572204">
        <w:rPr>
          <w:rStyle w:val="FootnoteReference"/>
          <w:rFonts w:ascii="Garamond" w:hAnsi="Garamond" w:cs="Times New Roman"/>
        </w:rPr>
        <w:footnoteReference w:id="4"/>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5"/>
      </w:r>
    </w:p>
    <w:p w14:paraId="52C0BB8F" w14:textId="77777777" w:rsidR="00F21FB1" w:rsidRPr="00F21FB1" w:rsidRDefault="00F21FB1" w:rsidP="00F21FB1">
      <w:pPr>
        <w:pStyle w:val="NoSpacing"/>
        <w:jc w:val="both"/>
        <w:rPr>
          <w:rFonts w:ascii="Garamond" w:hAnsi="Garamond" w:cs="Times New Roman"/>
        </w:rPr>
      </w:pPr>
    </w:p>
    <w:p w14:paraId="2E38EB40" w14:textId="266022A1" w:rsidR="00A611A2" w:rsidRDefault="00F21FB1" w:rsidP="00906204">
      <w:pPr>
        <w:pStyle w:val="NoSpacing"/>
        <w:jc w:val="both"/>
        <w:rPr>
          <w:rFonts w:ascii="Garamond" w:hAnsi="Garamond" w:cs="Times New Roman"/>
        </w:rPr>
      </w:pPr>
      <w:r w:rsidRPr="00F21FB1">
        <w:rPr>
          <w:rFonts w:ascii="Garamond" w:hAnsi="Garamond" w:cs="Times New Roman"/>
        </w:rPr>
        <w:lastRenderedPageBreak/>
        <w:t xml:space="preserve">In </w:t>
      </w:r>
      <w:r w:rsidR="00906204">
        <w:rPr>
          <w:rFonts w:ascii="Garamond" w:hAnsi="Garamond" w:cs="Times New Roman"/>
        </w:rPr>
        <w:t xml:space="preserve">the </w:t>
      </w:r>
      <w:ins w:id="49" w:author="Tarren Peterson" w:date="2021-06-02T15:29:00Z">
        <w:r w:rsidR="00DC37C6">
          <w:rPr>
            <w:rFonts w:ascii="Garamond" w:hAnsi="Garamond" w:cs="Times New Roman"/>
          </w:rPr>
          <w:t>C</w:t>
        </w:r>
      </w:ins>
      <w:del w:id="50" w:author="Tarren Peterson" w:date="2021-06-02T15:29:00Z">
        <w:r w:rsidR="00906204" w:rsidDel="00DC37C6">
          <w:rPr>
            <w:rFonts w:ascii="Garamond" w:hAnsi="Garamond" w:cs="Times New Roman"/>
          </w:rPr>
          <w:delText>c</w:delText>
        </w:r>
      </w:del>
      <w:r w:rsidR="00906204">
        <w:rPr>
          <w:rFonts w:ascii="Garamond" w:hAnsi="Garamond" w:cs="Times New Roman"/>
        </w:rPr>
        <w:t xml:space="preserve">ity of </w:t>
      </w:r>
      <w:r w:rsidRPr="00F21FB1">
        <w:rPr>
          <w:rFonts w:ascii="Garamond" w:hAnsi="Garamond" w:cs="Times New Roman"/>
        </w:rPr>
        <w:t>Chicago, a study conducted in 2018 found lead in the tap water of nearly 70 percent of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6"/>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7"/>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0E13965D"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(i)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8"/>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for having stringent requirements,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9"/>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10"/>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4720179E"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49775D">
        <w:rPr>
          <w:rFonts w:ascii="Garamond" w:hAnsi="Garamond" w:cs="Times New Roman"/>
        </w:rPr>
        <w:t xml:space="preserve">. </w:t>
      </w:r>
      <w:r w:rsidR="0049775D" w:rsidRPr="0049775D">
        <w:rPr>
          <w:rFonts w:ascii="Garamond" w:hAnsi="Garamond" w:cs="Times New Roman"/>
          <w:highlight w:val="yellow"/>
        </w:rPr>
        <w:t xml:space="preserve">We then </w:t>
      </w:r>
      <w:r w:rsidR="003F6B0F" w:rsidRPr="0049775D">
        <w:rPr>
          <w:rFonts w:ascii="Garamond" w:hAnsi="Garamond" w:cs="Times New Roman"/>
          <w:highlight w:val="yellow"/>
        </w:rPr>
        <w:t>used our models to develop a risk profile for the city of Chicago at the census block group level</w:t>
      </w:r>
      <w:r w:rsidR="003F6B0F">
        <w:rPr>
          <w:rFonts w:ascii="Garamond" w:hAnsi="Garamond" w:cs="Times New Roman"/>
        </w:rPr>
        <w:t>.</w:t>
      </w:r>
    </w:p>
    <w:p w14:paraId="7929D572" w14:textId="54EE67DB" w:rsidR="003F6B0F" w:rsidRDefault="003F6B0F" w:rsidP="00F21FB1">
      <w:pPr>
        <w:pStyle w:val="NoSpacing"/>
        <w:jc w:val="both"/>
        <w:rPr>
          <w:rFonts w:ascii="Garamond" w:hAnsi="Garamond" w:cs="Times New Roman"/>
        </w:rPr>
      </w:pPr>
    </w:p>
    <w:p w14:paraId="4659DDDC" w14:textId="394B0C45" w:rsidR="000F053F" w:rsidRPr="00F21FB1" w:rsidRDefault="003F6B0F" w:rsidP="00F21FB1">
      <w:pPr>
        <w:pStyle w:val="NoSpacing"/>
        <w:jc w:val="both"/>
        <w:rPr>
          <w:rFonts w:ascii="Garamond" w:hAnsi="Garamond" w:cs="Times New Roman"/>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in the</w:t>
      </w:r>
      <w:r w:rsidR="000F053F">
        <w:rPr>
          <w:rFonts w:ascii="Garamond" w:hAnsi="Garamond" w:cs="Times New Roman"/>
        </w:rPr>
        <w:t xml:space="preserve"> coming</w:t>
      </w:r>
      <w:r w:rsidR="00E50A34">
        <w:rPr>
          <w:rFonts w:ascii="Garamond" w:hAnsi="Garamond" w:cs="Times New Roman"/>
        </w:rPr>
        <w:t xml:space="preserve"> decades</w:t>
      </w:r>
      <w:r w:rsidR="00F21FB1" w:rsidRPr="00F21FB1">
        <w:rPr>
          <w:rFonts w:ascii="Garamond" w:hAnsi="Garamond" w:cs="Times New Roman"/>
        </w:rPr>
        <w:t>.</w:t>
      </w:r>
    </w:p>
    <w:p w14:paraId="4824855A" w14:textId="77777777" w:rsidR="005E2107" w:rsidRPr="00AA22F6" w:rsidRDefault="005E2107" w:rsidP="005E2107">
      <w:pPr>
        <w:pStyle w:val="NoSpacing"/>
        <w:jc w:val="both"/>
        <w:rPr>
          <w:rFonts w:ascii="Garamond" w:hAnsi="Garamond" w:cs="Times New Roman"/>
        </w:rPr>
      </w:pPr>
    </w:p>
    <w:p w14:paraId="3C1C976D" w14:textId="2C221157" w:rsidR="005E2107"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3. </w:t>
      </w:r>
      <w:r w:rsidR="005E2107" w:rsidRPr="00A06002">
        <w:rPr>
          <w:rFonts w:ascii="Garamond" w:hAnsi="Garamond"/>
          <w:b/>
          <w:bCs/>
          <w:color w:val="000000" w:themeColor="text1"/>
          <w:sz w:val="36"/>
          <w:szCs w:val="36"/>
        </w:rPr>
        <w:t>Data</w:t>
      </w:r>
    </w:p>
    <w:p w14:paraId="0DD5C25E" w14:textId="124DDD17" w:rsidR="000F053F" w:rsidRDefault="000F053F" w:rsidP="005E2107">
      <w:pPr>
        <w:pStyle w:val="NoSpacing"/>
        <w:jc w:val="both"/>
        <w:rPr>
          <w:rFonts w:ascii="Garamond" w:hAnsi="Garamond" w:cs="Times New Roman"/>
        </w:rPr>
      </w:pPr>
    </w:p>
    <w:p w14:paraId="17266E4C" w14:textId="3536F040" w:rsidR="000F053F" w:rsidRDefault="000F053F" w:rsidP="000F053F">
      <w:pPr>
        <w:pStyle w:val="NoSpacing"/>
        <w:jc w:val="both"/>
        <w:rPr>
          <w:rFonts w:ascii="Garamond" w:hAnsi="Garamond" w:cs="Times New Roman"/>
        </w:rPr>
      </w:pPr>
      <w:r>
        <w:rPr>
          <w:rFonts w:ascii="Garamond" w:hAnsi="Garamond" w:cs="Times New Roman"/>
        </w:rPr>
        <w:lastRenderedPageBreak/>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We </w:t>
      </w:r>
      <w:r w:rsidR="002E73D9">
        <w:rPr>
          <w:rFonts w:ascii="Garamond" w:hAnsi="Garamond" w:cs="Times New Roman"/>
        </w:rPr>
        <w:t xml:space="preserve">developed two </w:t>
      </w:r>
      <w:r w:rsidR="003C1744">
        <w:rPr>
          <w:rFonts w:ascii="Garamond" w:hAnsi="Garamond" w:cs="Times New Roman"/>
        </w:rPr>
        <w:t>different thresholds</w:t>
      </w:r>
      <w:r w:rsidR="002E73D9">
        <w:rPr>
          <w:rFonts w:ascii="Garamond" w:hAnsi="Garamond" w:cs="Times New Roman"/>
        </w:rPr>
        <w:t xml:space="preserve"> (tested separately)</w:t>
      </w:r>
      <w:r w:rsidR="003C1744">
        <w:rPr>
          <w:rFonts w:ascii="Garamond" w:hAnsi="Garamond" w:cs="Times New Roman"/>
        </w:rPr>
        <w:t xml:space="preserve">: </w:t>
      </w:r>
      <w:r w:rsidR="002E73D9">
        <w:rPr>
          <w:rFonts w:ascii="Garamond" w:hAnsi="Garamond" w:cs="Times New Roman"/>
        </w:rPr>
        <w:t xml:space="preserve">a </w:t>
      </w:r>
      <w:r w:rsidR="002E73D9" w:rsidRPr="00FF50A6">
        <w:rPr>
          <w:rFonts w:ascii="Garamond" w:hAnsi="Garamond" w:cs="Times New Roman"/>
          <w:u w:val="single"/>
          <w:rPrChange w:id="51" w:author="James Midkiff" w:date="2021-06-02T13:36:00Z">
            <w:rPr>
              <w:rFonts w:ascii="Garamond" w:hAnsi="Garamond" w:cs="Times New Roman"/>
            </w:rPr>
          </w:rPrChange>
        </w:rPr>
        <w:t>high</w:t>
      </w:r>
      <w:r w:rsidR="002E73D9">
        <w:rPr>
          <w:rFonts w:ascii="Garamond" w:hAnsi="Garamond" w:cs="Times New Roman"/>
        </w:rPr>
        <w:t xml:space="preserve"> threshold of </w:t>
      </w:r>
      <w:r w:rsidR="003C1744">
        <w:rPr>
          <w:rFonts w:ascii="Garamond" w:hAnsi="Garamond" w:cs="Times New Roman"/>
        </w:rPr>
        <w:t xml:space="preserve">15 ppb </w:t>
      </w:r>
      <w:r w:rsidR="002E73D9">
        <w:rPr>
          <w:rFonts w:ascii="Garamond" w:hAnsi="Garamond" w:cs="Times New Roman"/>
        </w:rPr>
        <w:t xml:space="preserve">and a </w:t>
      </w:r>
      <w:r w:rsidR="002E73D9" w:rsidRPr="00FF50A6">
        <w:rPr>
          <w:rFonts w:ascii="Garamond" w:hAnsi="Garamond" w:cs="Times New Roman"/>
          <w:u w:val="single"/>
          <w:rPrChange w:id="52" w:author="James Midkiff" w:date="2021-06-02T13:36:00Z">
            <w:rPr>
              <w:rFonts w:ascii="Garamond" w:hAnsi="Garamond" w:cs="Times New Roman"/>
            </w:rPr>
          </w:rPrChange>
        </w:rPr>
        <w:t>medium</w:t>
      </w:r>
      <w:r w:rsidR="002E73D9">
        <w:rPr>
          <w:rFonts w:ascii="Garamond" w:hAnsi="Garamond" w:cs="Times New Roman"/>
        </w:rPr>
        <w:t xml:space="preserve"> threshold of</w:t>
      </w:r>
      <w:r w:rsidR="003C1744">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while the medium threshold of 5 ppb matches a lower standard that the U.S. Food and Drug Administration has established as the limit for bottled water. Other organizations also advocate for reducing the EPA lead action level from 15 ppb to 5 ppb to match the FDA’s standard.</w:t>
      </w:r>
      <w:r w:rsidR="00F41459">
        <w:rPr>
          <w:rStyle w:val="FootnoteReference"/>
          <w:rFonts w:ascii="Garamond" w:hAnsi="Garamond" w:cs="Times New Roman"/>
        </w:rPr>
        <w:footnoteReference w:id="11"/>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7EE2197"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2"/>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resident requests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24,000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(i)  immediately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xml:space="preserve">: (i)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Table 1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22A898EB" w14:textId="51AC6FDA"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5 minute</w:t>
            </w:r>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lastRenderedPageBreak/>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features to have predictive power because of Chicago’s 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3"/>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4"/>
      </w:r>
      <w:r w:rsidR="00BE4322">
        <w:rPr>
          <w:rFonts w:ascii="Garamond" w:hAnsi="Garamond" w:cs="Times New Roman"/>
        </w:rPr>
        <w:t xml:space="preserve"> </w:t>
      </w:r>
      <w:r w:rsidR="007009FB">
        <w:rPr>
          <w:rFonts w:ascii="Garamond" w:hAnsi="Garamond" w:cs="Times New Roman"/>
        </w:rPr>
        <w:t>Demographic and socioeconomic variables in the feature set include (i)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32A16D49"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a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5"/>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(i)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r>
        <w:rPr>
          <w:rFonts w:ascii="Garamond" w:hAnsi="Garamond" w:cs="Times New Roman"/>
        </w:rPr>
        <w:t xml:space="preserve">number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02DA5392"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data from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6"/>
      </w:r>
      <w:r w:rsidR="003C1744">
        <w:rPr>
          <w:rFonts w:ascii="Garamond" w:hAnsi="Garamond" w:cs="Times New Roman"/>
        </w:rPr>
        <w:t xml:space="preserve"> Filtering for properties in the city of Chicago, we used aggregate indicators at the census block group level for (i)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50390170" w:rsidR="00D423CB" w:rsidRDefault="00A12DE1" w:rsidP="00DD0BC6">
      <w:pPr>
        <w:pStyle w:val="NoSpacing"/>
        <w:jc w:val="both"/>
        <w:rPr>
          <w:rFonts w:ascii="Garamond" w:hAnsi="Garamond" w:cs="Times New Roman"/>
        </w:rPr>
      </w:pPr>
      <w:r>
        <w:rPr>
          <w:rFonts w:ascii="Garamond" w:hAnsi="Garamond" w:cs="Times New Roman"/>
        </w:rPr>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 </w:t>
      </w:r>
      <w:r w:rsidR="0018554D">
        <w:rPr>
          <w:rFonts w:ascii="Garamond" w:hAnsi="Garamond" w:cs="Times New Roman"/>
        </w:rPr>
        <w:t>The following table shows summary statistics for the assessment variables we have utilized in our models</w:t>
      </w:r>
      <w:r w:rsidR="005562C6">
        <w:rPr>
          <w:rFonts w:ascii="Garamond" w:hAnsi="Garamond" w:cs="Times New Roman"/>
        </w:rPr>
        <w:t>.</w:t>
      </w:r>
    </w:p>
    <w:p w14:paraId="0DD3D659" w14:textId="12D2DED0" w:rsidR="004E7439" w:rsidRDefault="004E7439" w:rsidP="00DD0BC6">
      <w:pPr>
        <w:pStyle w:val="NoSpacing"/>
        <w:jc w:val="both"/>
        <w:rPr>
          <w:rFonts w:ascii="Garamond" w:hAnsi="Garamond" w:cs="Times New Roman"/>
        </w:rPr>
      </w:pPr>
    </w:p>
    <w:p w14:paraId="763451F4" w14:textId="77777777" w:rsidR="005562C6" w:rsidRDefault="005562C6" w:rsidP="00051E1B">
      <w:pPr>
        <w:pStyle w:val="NoSpacing"/>
        <w:rPr>
          <w:rFonts w:ascii="Garamond" w:hAnsi="Garamond" w:cs="Times New Roman"/>
          <w:b/>
          <w:bCs/>
        </w:rPr>
      </w:pPr>
      <w:r>
        <w:rPr>
          <w:rFonts w:ascii="Garamond" w:hAnsi="Garamond" w:cs="Times New Roman"/>
          <w:b/>
          <w:bCs/>
        </w:rPr>
        <w:br w:type="page"/>
      </w:r>
    </w:p>
    <w:p w14:paraId="3EBA9A2B" w14:textId="3EB5345A" w:rsidR="004E7439" w:rsidRPr="002177D0" w:rsidRDefault="00051E1B" w:rsidP="00051E1B">
      <w:pPr>
        <w:pStyle w:val="NoSpacing"/>
        <w:rPr>
          <w:rFonts w:ascii="Garamond" w:hAnsi="Garamond" w:cs="Times New Roman"/>
          <w:b/>
          <w:bCs/>
          <w:sz w:val="22"/>
          <w:szCs w:val="22"/>
        </w:rPr>
      </w:pPr>
      <w:r w:rsidRPr="002177D0">
        <w:rPr>
          <w:rFonts w:ascii="Garamond" w:hAnsi="Garamond" w:cs="Times New Roman"/>
          <w:b/>
          <w:bCs/>
          <w:sz w:val="22"/>
          <w:szCs w:val="22"/>
        </w:rPr>
        <w:lastRenderedPageBreak/>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7E6B6357" w:rsidR="00640846" w:rsidRDefault="00640846" w:rsidP="00DD0BC6">
      <w:pPr>
        <w:pStyle w:val="NoSpacing"/>
        <w:jc w:val="both"/>
        <w:rPr>
          <w:rFonts w:ascii="Garamond" w:hAnsi="Garamond" w:cs="Times New Roman"/>
        </w:rPr>
      </w:pPr>
      <w:r>
        <w:rPr>
          <w:rFonts w:ascii="Garamond" w:hAnsi="Garamond" w:cs="Times New Roman"/>
        </w:rPr>
        <w:t>The Cook County assessment data includes information on smaller residential properties that have a property class in the 200-series.</w:t>
      </w:r>
      <w:r>
        <w:rPr>
          <w:rStyle w:val="FootnoteReference"/>
          <w:rFonts w:ascii="Garamond" w:hAnsi="Garamond" w:cs="Times New Roman"/>
        </w:rPr>
        <w:footnoteReference w:id="17"/>
      </w:r>
      <w:r>
        <w:rPr>
          <w:rFonts w:ascii="Garamond" w:hAnsi="Garamond" w:cs="Times New Roman"/>
        </w:rPr>
        <w:t xml:space="preserve"> The dataset does not include properties categorized as multifamily housing, which will have a property class in the 300-series. In other words, no apartment buildings with 7 or more units will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313ABF55" w:rsidR="009C45BC" w:rsidRDefault="009C45BC" w:rsidP="009C45BC">
      <w:pPr>
        <w:pStyle w:val="NoSpacing"/>
        <w:jc w:val="both"/>
        <w:rPr>
          <w:rFonts w:ascii="Garamond" w:hAnsi="Garamond" w:cs="Times New Roman"/>
        </w:rPr>
      </w:pPr>
      <w:r>
        <w:rPr>
          <w:rFonts w:ascii="Garamond" w:hAnsi="Garamond" w:cs="Times New Roman"/>
        </w:rPr>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 xml:space="preserve">a model </w:t>
      </w:r>
      <w:r>
        <w:rPr>
          <w:rFonts w:ascii="Garamond" w:hAnsi="Garamond" w:cs="Times New Roman"/>
        </w:rPr>
        <w:t xml:space="preserve">of the final dataset. </w:t>
      </w:r>
    </w:p>
    <w:p w14:paraId="0CFFB29C" w14:textId="4873B694" w:rsidR="009C45BC" w:rsidRDefault="009C45BC" w:rsidP="009C45BC">
      <w:pPr>
        <w:pStyle w:val="NoSpacing"/>
        <w:jc w:val="both"/>
        <w:rPr>
          <w:rFonts w:ascii="Garamond" w:hAnsi="Garamond" w:cs="Times New Roman"/>
        </w:rPr>
      </w:pPr>
    </w:p>
    <w:p w14:paraId="388DBFE4" w14:textId="6E9FE21F" w:rsidR="009C45BC" w:rsidRDefault="009C45BC" w:rsidP="00FE43AF">
      <w:pPr>
        <w:pStyle w:val="NoSpacing"/>
        <w:jc w:val="both"/>
        <w:rPr>
          <w:rFonts w:ascii="Garamond" w:hAnsi="Garamond" w:cs="Times New Roman"/>
        </w:rPr>
      </w:pPr>
      <w:r>
        <w:rPr>
          <w:rFonts w:ascii="Garamond" w:hAnsi="Garamond" w:cs="Times New Roman"/>
        </w:rPr>
        <w:lastRenderedPageBreak/>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the city of Chicago</w:t>
      </w:r>
      <w:r w:rsidR="00B82C5B">
        <w:rPr>
          <w:rFonts w:ascii="Garamond" w:hAnsi="Garamond" w:cs="Times New Roman"/>
        </w:rPr>
        <w:t xml:space="preserve">—with </w:t>
      </w:r>
      <w:r w:rsidR="00B1013C">
        <w:rPr>
          <w:rFonts w:ascii="Garamond" w:hAnsi="Garamond" w:cs="Times New Roman"/>
        </w:rPr>
        <w:t xml:space="preserve">block groups in the north and south parts of the city showcasing a higher number of households exceeding the threshold. Figure 1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25% of the data. </w:t>
      </w:r>
      <w:r w:rsidR="00B1013C">
        <w:rPr>
          <w:rFonts w:ascii="Garamond" w:hAnsi="Garamond" w:cs="Times New Roman"/>
        </w:rPr>
        <w:t xml:space="preserve">We discuss mitigation strategies 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problem</w:t>
      </w:r>
      <w:r w:rsidR="00B1013C">
        <w:rPr>
          <w:rFonts w:ascii="Garamond" w:hAnsi="Garamond" w:cs="Times New Roman"/>
        </w:rPr>
        <w:t xml:space="preserve"> in Section 4.</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4384" behindDoc="0" locked="0" layoutInCell="1" allowOverlap="1" wp14:anchorId="64E10211" wp14:editId="7A6ECE3E">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E10211" id="Group 8" o:spid="_x0000_s1026" style="position:absolute;left:0;text-align:left;margin-left:-7.3pt;margin-top:7.6pt;width:226.15pt;height:267.25pt;z-index:251664384;mso-position-horizontal-relative:margin" coordsize="28723,3394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&#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">
                  <v:stroke joinstyle="round"/>
                  <v:imagedata r:id="rId9"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587DF9DE" w14:textId="4EE0CCE7" w:rsidR="00DC37C6" w:rsidRPr="00B45B10" w:rsidRDefault="00DC37C6"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 exceeding 15 ppb 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8480" behindDoc="0" locked="0" layoutInCell="1" allowOverlap="1" wp14:anchorId="52AE4BDE" wp14:editId="6B3A026C">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E4BDE" id="Group 12" o:spid="_x0000_s1029" style="position:absolute;left:0;text-align:left;margin-left:246.7pt;margin-top:9.45pt;width:240.75pt;height:167.1pt;z-index:251668480" coordsize="30577,2121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r/&#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29vn/+/v9//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5+fz//P3+/+To8P/i5+//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w/+Ln8P/i5/D/4ufw/+Ln8P/i5/D/4ufw&#10;/+Ln8P/i5/D/4ufw/+Ln8P/i5/D/4ufw/+Ln8P/i5/D/4ufw/+Ln8P/i5/D/4ufw/+Ln8P/i5/D/&#10;4ufw/+Ln8P/i5/D/4ufw/+Ln8P/i5/D/4ufw/+Ln8P/i5/D/4ufw/+Ln8P/i5/D/4ufw/+Ln8P/i&#10;5/D/4ufw/+Ln8P/i5/D/4ufw/+Ln8P/i5/D/4ufw/+Ln8P/i5/D/4ufw/+Ln8P/i5/D/4ufw/+Ln&#10;8P/i5/D/4ufw/+Ln8P/i5/D/4ufw/+Ln8P/i5/D/4ufv/+Xp8f/9/v7/+Pj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N9qv9ZdaT/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zs7O/9ra2v//////////////////////////////&#10;/////////////93d3f+9vb3/9PT0////////////////////////////2tra/7y8vP/BwcH/6Ojo&#10;/////////////////////////////////+7u7v/Dw8P/u7u7/9XV1f//////////////////////&#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S&#10;0tL/LCws/4eHh///////////////////////////////////////8PDw/09PT/8lJSX/29vb////&#10;//////////////z8/P+RkZH/MDAw/yoqKv8pKSn/Pz8//7W1tf//////////////////////zMzM&#10;/0lJSf8oKCj/Kysr/y0tLf9+fn7/9fX1////////////////////////////////////////////&#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9jY2P9ISEj/Gxsb/4+Pj///////////////////&#10;////////////////////kZGR/xsbG/80NDT/3d3d/////////////////7Kysv8hISH/cHBw/83N&#10;zf+9vb3/SUlJ/zAwMP/X19f////////////p6en/RERE/zw8PP+2trb/0dHR/4GBgf8fHx//j4+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z8/P/&#10;ra2t/zU1Nf8sLCz/IyMj/4+Pj//////////////////////////////////Ly8v/Nzc3/zIyMv8z&#10;MzP/3d3d////////////8/Pz/0xMTP9MTEz/9vb2////////////29vb/ywsLP95eXn/////////&#10;//+Wlpb/Hx8f/8DAwP////////////////9nZ2f/NDQ0/+Li4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ioqL/HR0d/15eXv+rq6v/KCgo/46Ojv//////&#10;//////////////////////Ly8v9PT0//c3Nz/3Fxcf8rKyv/3d3d////////////09PT/yIiIv+O&#10;jo7//////////////////////2NjY/89PT3/9fX1//7+/v9ZWVn/QEBA//Dw8P//////////////&#10;//+urq7/ICAg/7W1t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ysrL/m5ub//r6+v/W1tb/JiYm/46Ojv///////////////////////////4uLi/8xMTH/&#10;5+fn/3l5ef8qKir/3d3d////////////sLCw/yEhIf+0tLT//////////////////////4iIiP8s&#10;LCz/3Nzc//Dw8P9AQED/Xl5e//v7+//////////////////Q0ND/Jycn/46Ojv//////////////&#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vr8/+3t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10;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3+//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jo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&#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R0dH/JiYm/46Ojv//&#10;/////////+Tk5P/AwMD/wcHB/8DAwP/AwMD/xcXF/11dXf8pKSn/p6en/9HR0f/+/v7/6urq/zQ0&#10;NP9tbW3/////////////////9vb2/0JCQv9WVlb//v7+//////94eHj/LCws/+Dg4P//////////&#10;//////+Li4v/IiIi/87Ozv//////////////////////////////////////////////////////&#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R0dH/JiYm/46Ojv//////////////////////////////////&#10;/////////3Z2dv8qKir/4eHh/////////////f39/4KCgv8lJSX/urq6//v7+//39/f/jo6O/xwc&#10;HP+rq6v////////////Jycn/JCQk/3Z2dv/z8/P//f39/8/Pz/8yMjL/Wlpa//j4+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Q0ND/&#10;ICAg/4uLi////////////////////////////////////////////3BwcP8kJCT/3Nzc////////&#10;/////////+Pj4/9JSUn/KCgo/2ZmZv9ZWVn/Hx8f/2xsbP/09PT////////////8/Pz/ioqK/yAg&#10;IP9PT0//bGxs/zExMf84ODj/zMzM////////////////////////////////////////////////&#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d3d3/XFxc/6qqqv//////////////////////&#10;/////////////////////5eXl/9fX1//5ubm///////////////////////o6Oj/kZGR/1xcXP9i&#10;YmL/pqam//b29v///////////////////////Pz8/7W1tf9qamr/WFhY/4KCgv/c3Nz/////////&#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5+fn/cXFx/6Ghof//////////////&#10;////////9vb2/6ioqP9hYWH/SUlJ/2BgYP+oqKj/9/f3///////////////////////g4OD/gYGB&#10;/01NTf9XV1f/nJyc//Ly8v//////////////////////+fn5/6ioqP9aWlr/TExM/3h4eP/V1dX/&#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MjIz/Ghoa/4yMjP/////////////////29vb/b29v/x8fH/9WVlb/fn5+/1VV&#10;Vf8eHh7/dHR0//n5+f///////////+Dg4P9DQ0P/Li4u/3R0dP9kZGT/ICAg/2dnZ//z8/P/////&#10;///////8/Pz/hISE/yAgIP9cXFz/eHh4/zY2Nv80NDT/ysrK////////////////////////////&#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9PT0/4WFhf8gICD/Hx8f/4+Pj///&#10;//////////////+mpqb/Hh4e/4uLi//6+vr///////n5+f+EhIT/Hh4e/7m5uf///////Pz8/3t7&#10;e/8oKCj/yMjI///////8/Pz/mpqa/x0dHf+qqqr////////////ExMT/ISEh/4GBgf/7+/v/////&#10;/9ra2v83Nzf/V1dX//f39///////////////////////////////////////////////////////&#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Pz8//UFBQ/yQkJP9jY2P/Jycn/4+Pj/////////////7+/v9mZmb/Li4u/+Tk5P//&#10;///////////////d3d3/LS0t/4GBgf//////5+fn/y8vL/9vb2//////////////////+Pj4/0dH&#10;R/9VVVX//v7+//////9ycnL/LS0t/+Li4v////////////////+QkJD/IyMj/8zMzP//////////&#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UlJT/QkJC/729vf/S0tL/&#10;Jycn/46Ojv////////////7+/v/FxcX/uLi4//r6+v/////////////////e3t7/MTEx/3p6ev//&#10;////wMDA/yAgIP+lpaX//////////////////////3l5ef8yMjL/5+fn//j4+P9KSkr/UlJS//f3&#10;9//////////////////Dw8P/IyMj/56env//////////////////////////////////////////&#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3+//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vr8/+zs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R0dH/JiYm/46Ojv//////////////////////xMTE/zEx&#10;Mf8pKSn/r6+v////////////////////////////2NjY/yQkJP+Ojo7/////////////////////&#10;/2BgYP8+Pj7/9vb2//////9eXl7/QEBA//Dw8P////////////////+srKz/Hh4e/7e3t///////&#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R&#10;0dH/JiYm/46Ojv/////////////////a2tr/PDw8/y8vL/+7u7v/////////////////////////&#10;////////9fX1/1NTU/9HR0f/8vLy////////////09PT/ygoKP97e3v///////////+dnZ3/Hx8f&#10;/7m5uf////////////39/f9gYGD/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R0dH/JiYm/46Ojv////////////z8/P9w&#10;cHD/GRkZ/39/f//X19f/0dHR/9DQ0P/Q0ND/z8/P/97e3v/+/v7//////7a2tv8hISH/YmJi/8HB&#10;wf+0tLT/QkJC/zIyMv/X19f////////////r6+v/SUlJ/zQ0NP+oqKj/yMjI/3d3d/8eHh7/kZGR&#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Pz8//Hh4e/4qKiv///////////+jo6P8tLS3/Gxsb/ycnJ/8mJib/JiYm/yYmJv8m&#10;Jib/ICAg/2dnZ//6+vr///////7+/v+bm5v/ODg4/ycnJ/8mJib/RkZG/7y8vP//////////////&#10;////////09PT/1RUVP8oKCj/JiYm/zAwMP+Ghob/9/f3////////////////////////////////&#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z8/P/yMjI/+Li4v//////&#10;//////j4+P/IyMj/yMjI/8fHx//Hx8f/x8fH/8fHx//Hx8f/xcXF/9jY2P/+/v7/////////////&#10;////5OTk/8rKyv/Nzc3/7u7u//////////////////////////////////T09P/R0dH/yMjI/93d&#10;3f//////////////////////////////////////////////////////////////////////////&#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0tLS/9zc3P////////////////////////////j4+P/Ozs7/v7+/&#10;/9HR0f/7+/v/////////////////////////////////3d3d/8HBwf/Gxsb/6+vr////////////&#10;//////////////////////Dw8P/IyMj/wMDA/9jY2P//////////////////////////////////&#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V1dX/Li4u/4iI&#10;iP//////////////////////4eHh/19fX/8pKSn/KSkp/yoqKv9nZ2f/6Ojo////////////////&#10;//39/f+VlZX/MjIy/ykpKf8pKSn/Q0ND/7m5uf//////////////////////z8/P/01NTf8oKCj/&#10;KSkp/y8vL/+CgoL/9/f3////////////////////////////////////////////////////////&#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9vb2/9KSkr/Gxsb/4+Pj//////////////////4+Pj/YmJi/yoq&#10;Kv+fn5//0dHR/5SUlP8kJCT/b29v//z8/P///////////7S0tP8iIiL/bW1t/8rKyv+5ubn/R0dH&#10;/zIyMv/Z2dn////////////q6ur/RkZG/zo6Ov+zs7P/zs7O/319ff8fHx//kZGR////////////&#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9fX/sbGx/zg4OP8q&#10;Kir/IyMj/4+Pj/////////////////+2trb/ICAg/5qamv////////////////+RkZH/JSUl/83N&#10;zf//////9PT0/05OTv9KSkr/9fX1////////////2dnZ/ysrK/97e3v///////////+YmJj/Hx8f&#10;/729vf////////////////9kZGT/NTU1/+Tk5P//////////////////////////////////////&#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kpKT/HR0d/1lZWf+pqan/KCgo/46Ojv////////////////95&#10;eXn/Kioq/9jY2P/////////////////T09P/KCgo/5SUlP//////1NTU/yMjI/+NjY3/////////&#10;/////////////2JiYv8+Pj7/9fX1//7+/v9aWlr/Pz8///Dw8P////////////////+tra3/Hx8f&#10;/7a2tv//////////////////////////////////////////////////////////////////////&#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wsLD/&#10;l5eX//j4+P/W1tb/JiYm/46Ojv////////////r6+v9bW1v/Q0ND/+7u7v/////////////////q&#10;6ur/PDw8/25ubv//////sbGx/yEhIf+zs7P//////////////////////4eHh/8sLCz/3Nzc//Hx&#10;8f9BQUH/Xl5e//v7+//////////////////Q0ND/Jycn/4+Pj///////////////////////////&#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vr8/+zs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10;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3+//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jo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&#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R0dH/JiYm/46Ojv//////////////&#10;//+Wlpb/ISEh/8PDw/////////////////+6urr/Hh4e/66urv//////6Ojo/zMzM/9vb2//////&#10;////////////9vb2/0RERP9UVFT//v7+//////93d3f/LS0t/+Hh4f////////////////+NjY3/&#10;ISEh/83Nzf//////////////////////////////////////////////////////////////////&#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R0dH/JiYm/46Ojv/////////////////f39//NDQ0/1paWv/q6ur//v7+/+Xl&#10;5f9QUFD/Ozs7/+np6f///////Pz8/4CAgP8mJib/vr6+//z8/P/5+fn/kpKS/xwcHP+pqan/////&#10;///////Hx8f/IyMj/3l5ef/29vb//v7+/9PT0/80NDT/V1dX//f39///////////////////////&#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Q0ND/ICAg/4uLi///&#10;////////////////////o6Oj/yMjI/9CQkL/c3Nz/z8/P/8mJib/rq6u/////////////////+Li&#10;4v9GRkb/KSkp/2pqav9dXV3/Hx8f/2hoaP/z8/P////////////8/Pz/h4eH/x8fH/9SUlL/cHBw&#10;/zMzM/82Njb/ysrK////////////////////////////////////////////////////////////&#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b29v/V1dX/6ioqP///////////////////////v7+/8LCwv9w&#10;cHD/U1NT/3BwcP/Gxsb////////////////////////////l5eX/i4uL/1dXV/9dXV3/oaGh//X1&#10;9f//////////////////////+/v7/7CwsP9lZWX/U1NT/319ff/Z2dn/////////////////////&#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Dw8P/qamp//f39///////&#10;///////////////////////////w8PD/i4uL/8nJy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92dnb/OTk5/+zs7P/////////////////////////////////V1dX/&#10;JiYm/6Kiov//////////////////////////////////////////////////////////////////&#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np6f+Hh4f/gICA/4aGhv9KSkr/MTEx&#10;/3l5ef+CgoL/gYGB/4GBgf+BgYH/gYGB/4KCgv9YWFj/Hx8f/7W1tf//////////////////////&#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r6+v91dXX/JiYm/y0tLf8oKCj/Jycn/ysrK/8sLCz/LCws/ywsLP8sLCz/LCws&#10;/ywsLP80NDT/bGxs//Dw8P//////////////////////////////////////////////////////&#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y8vL/1dXV/9bW&#10;1v9nZ2f/Nzc3/8TExP/V1dX/1NTU/9TU1P/U1NT/1NTU/9XV1f/d3d3/+vr6////////////////&#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Dw8P/pqam//v7+///////////////&#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7+/v/9/f3//b29v/29vb/9vb2//b29v/29vb/9vb2//v7&#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5+fn/4eHh/9e&#10;Xl7/V1dX/1ZWVv9WVlb/VlZW/1ZWVv9WVlb/TU1N/7i4u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x8fH/WFhY/xkZGf8uLi7/Pz8//0JCQv9CQkL/QkJC/0JCQv9C&#10;QkL/ODg4/7Cws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qqqr/&#10;ICAg/3Z2dv/b29v/6Ojo/+rq6v/q6ur/6urq/+rq6v/q6ur/6enp//b29v//////////////////&#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AgID/MTEx/+Hh4f//////////////////////&#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JiYn/Pj4+/+jo6P//////////////////////////////////////////////////////&#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ExMT/LS0t/7y8vP//////////&#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hISE/0dHR/+4uLj/39/f/+rq6v/q6ur/6urq/+rq6v/q6ur/6enp&#10;//b29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Tk5P/Ozs7/yEh&#10;If8iIiL/NDQ0/zk5Of85OTn/OTk5/zk5Of85OTn/Ly8v/6ysr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hoaH/WVlZ/2RkZP9jY2P/YWFh/2FhYf9hYWH/YWFh/2Fh&#10;Yf9hYWH/WVlZ/729v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9&#10;/f3//Pz8//z8/P/8/Pz//Pz8//z8/P/8/Pz//Pz8//z8/P/8/Pz//Pz8//7+/v//////////////&#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bm5v+Ojo7/VlZW/1RUVP+Hh4f/4eHh///////////////////////d3d3/gICA/1FRUf9fX1//&#10;qamp//f39///////////////////////+Pj4/6Wlpf9cXFz/UlJS/4SEhP/f39//////////////&#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&#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&#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jo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3+//b2+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10;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vr8/+zs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&#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&#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Ly8v+hoaH/cXFx/19fX/9gYGD/&#10;c3Nz/6enp//29vb/////////////////////////////////////////////////////////////&#10;////////////////////////////////////////////////////////////////////hISE/xsb&#10;G/9paWn/wcHB/8jIyP99fX3/Hx8f/319ff/8/Pz//////6enp/8eHh7/b29v/8jIyP+zs7P/PDw8&#10;/zg4OP/f39/////////////i4uL/Ozs7/z4+Pv+xsbH/ycnJ/3Fxcf8dHR3/nZ2d////////////&#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&#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29vb/WVlZ/yIiIv+BgYH/y8vL&#10;/9ra2v/Y2Nj/xcXF/3Fxcf8eHh7/bm5u//39/f//////////////////////////////////////&#10;////////////////////////////////////////////////////////////////////////////&#10;///////////////g4OD/xsbG/8XFxf/d3d3/////////////////////////////////3d3d/8XF&#10;xf/Jycn/7+/v/////////////////////////////////+/v7//Ly8v/xMTE/9zc3P//////////&#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4uLj/IyMj/46Ojv////////////////////////////39/f98fHz/Kioq&#10;/9LS0v//////////////////////////////////////////////////////////////////////&#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Ghob/NTU1/+Li&#10;4v/////////////////////////////////U1NT/Kysr/6qqqv//////////////////////////&#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AgID/PDw8/+np6f//////////////////////////////&#10;///c3Nz/MDAw/6Wlpf//////////////////////////////////////////////////////////&#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e&#10;np7/JSUl/8HBwf////////////////////////////////+urq7/JSUl/7y8vP//////////////&#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j4+P/Nzc3/0RERP/IyMj/9PT0////////&#10;////8fHx/7q6uv84ODj/RUVF/+/v7///////////////////////////////////////////////&#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ra2t/ygoKP8mJib/U1NT/2lpaf9oaGj/Tk5O/yAgIP8uLi7/vLy8////////&#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7y8vP9fX1//&#10;NjY2/yYmJv8nJyf/Ozs7/2dnZ//Hx8f/////////////////////////////////////////////&#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7+/v/4uLi/9bW1v/S0tL/4eHh////////////&#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87Ozv+NjY3/9fX1&#10;//////////////////////+8vLz/YmJi/7q6uv//////////////////////////////////////&#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qamp/zExMf8eHh7/2tra//////////////////////+Pj4//ExMT&#10;/yYmJv+Kior/+vr6////////////////////////////////////////////////////////////&#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BwcH/KSkp/zQ0&#10;NP+Xl5f/7+/v///////////////////////n5+f/rKys/0NDQ/8eHh7/oaGh////////////////&#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n5+f9eXl7/Li4u/8bGxv//////////////////////////////&#10;/////////////9zc3P9AQED/QEBA/+/v7///////////////////////////////////////////&#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97e3v8w&#10;MDD/g4OD//////////////////////////////////////////////////////+qqqr/JCQk/7+/&#10;v///////////////////////////////////////////////////////////////////////////&#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8/Pz/8mJib/s7Oz////////////////////////&#10;///////////////////////////////Y2Nj/LS0t/6enp///////////////////////////////&#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87Ozv8lJSX/uLi4///////////////////////////////////////////////////////d&#10;3d3/MTEx/6SkpP//////////////////////////////////////////////////////////////&#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9vb2/8wMDD/lZWV////////////&#10;///////////////////////////////////////////Hx8f/KCgo/7S0tP//////////////////&#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b29v9RUVH/Tk5O//T09P//////////////////////////////////////&#10;//////////96enr/LS0t/9nZ2f//////////////////////////////////////////////////&#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kpKT/Hh4e&#10;/4KCgv/29vb//////////////////////////////////v7+/6Ojo/8iIiL/aGho//7+/v//////&#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39/f/ampq/xwcHP9WVlb/nJyc/9HR0f/i4uL/4uLi&#10;/9bW1v+oqKj/ZGRk/yAgIP8/Pz//2NjY////////////////////////////////////////////&#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&#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&#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&#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z8/P/zs7O/8XFxf/W1tb/&#10;/v7+////////////////////////////2tra/8TExP/Ozs7/9PT0////////////////////////&#10;/////////+vr6//Jycn/xsbG/+Pj4///////////////////////////////////////////////&#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8TExP9PT0//Kioq/ycnJ/8sLCz/c3Nz//Dw8P////////////j4+P+Dg4P/&#10;MDAw/ycnJ/8pKSn/U1NT/8/Pz///////////////////////v7+//0RERP8nJyf/Jycn/zc3N/+d&#10;nZ3//v7+////////////////////////////////////////////////////////////////////&#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&#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&#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&#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jo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Pz9//T0&#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10;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v8/+7u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jo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&#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&#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&#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rq8v/q6vL/6ury/+rq8v/q6vL/6ury&#10;/+rq8v/q6vL/6ury/+rq8v/q6vL/6ury/+rq8v/q6vL/6ury/+rq8v/q6vL/6ury/+rq8v/q6vL/&#10;6ury/+rq8v/q6vL/6ury/+rq8v/q6vL/6ury/+rq8v/q6vL/6ury/+rq8v/q6vL/6ury/+rq8v/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rq8v/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v//+fHt/+/ZzP/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69HC/8iAV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rq6v9iYmL/mJiY///////////////////////h4eH/hYWF/1ZWVv9kZGT/ra2t//j4+P//&#10;////////////////////+fn5/6qqqv9hYWH/V1dX/4mJif/i4uL/////////////////////////&#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v7+/3l5ef8WFhb/d3d3////////////&#10;/////9zc3P8/Pz//MDAw/25ubv9WVlb/Hh4e/3p6ev/5+fn////////////6+vr/fX19/yEhIf9Z&#10;WVn/bW1t/y0tLf9AQED/2dnZ////////////////////////////////////////////////////&#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u7u7/yYmJv8fHx//e3t7////////////+/v7/3BwcP8tLS3/zMzM//39/f/39/f/&#10;hISE/x8fH/+8vLz///////////+5ubn/Hx8f/4iIiP/4+Pj//f39/8jIyP8sLCz/ampq//v7+///&#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q6ur/Q0ND/2BgYP8rKyv/e3t7&#10;////////////3t7e/ygoKP97e3v/////////////////8PDw/zc3N/9nZ2f///////7+/v9mZmb/&#10;MzMz/+jo6P////////////////9+fn7/Kioq/9nZ2f//////////////////////////////////&#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7+/v+BgYH/QEBA/8zMzP8uLi7/enp6////////////srKy/yAgIP+xsbH/////&#10;/////////////////2VlZf87Ozv/9vb2/+7u7v9BQUH/W1tb//r6+v////////////////+wsLD/&#10;Hh4e/7Kysv//////////////////////////////////////////////////////////////////&#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7q6uv8oKCj/ubm5/+vr&#10;6/8qKir/enp6////////////lZWV/yEhIf/Pz8///////////////////////4GBgf8vLy//4eHh&#10;/9/f3/8vLy//c3Nz///////////////////////Jycn/JiYm/5SUlP//////////////////////&#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rq8//r6/P/6+vz/+vr8//r6/P/6+vz&#10;/+vr8//r6/P/6+vz/+vr8//r6/P/6+vz/+vr8//r6/P/6+vz/+vr8//r6/P/6+vz/+vr8//r6/P/&#10;6+vz/+vr8//r6/P/6+vz/+vr8//r6/P/6+vz/+vr8//r6/P/6+vz/+vr8//r6/P/6+vz/+vr8//r&#10;6/P/6+vz/+vr8//r6/P/6+vz/+vr8//r6/P/6+vz/+vr8//r6/P/6+vz/+vr8//r6/P/6+vz/+vr&#10;8//r6/P/6+vz/+vr8//r6/P/6+vz/+7u9f//////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v7+//n5+//5+fv/+fn7//n5&#10;+//5+fv/+fn7//n5+//5+fv/+fn7//n5+//5+fv/+fn7//n5+//5+fv/+fn7//n5+//5+fv/+fn7&#10;//n5+//5+fv/+fn7//n5+//5+fv/+fn7//n5+//5+fv/+fn7//n5+//5+fv/+fn7//n5+//5+fv/&#10;+fn7//n5+//5+fv/+fn7//n5+//5+fv/+fn7//n5+//5+fv/+fn7//n5+//5+fv/+fn7//n5+//5&#10;+fv/+fn7//n5+//5+fv/+fn7//n5+//5+fv/+fn7//r6/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&#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39/f/9vb2//b29v/29vb/9/f3/9zc3P8qKir/dnZ2//f39//8/Pz/7+/v/0FBQf9YWFj/&#10;/Pz8////////////y8vL/yUlJf+Hh4f///////////+IiIj/JCQk/8vLy/////////////n5+f9Y&#10;WFj/PT09/+np6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bm5v8qKir/e3t7/////////////////6SkpP8eHh7/c3Nz/8vLy/+2trb/Pj4+/zc3N//e3t7/&#10;///////////g4OD/Ojo6/0BAQP+1tbX/zc3N/3V1df8dHR3/mpqa////////////////////////&#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Pj4/8gICD/dHR0////////////////&#10;//r6+v+Hh4f/MDAw/ykpKf8nJyf/RUVF/7+/v///////////////////////w8PD/0VFRf8oKCj/&#10;KCgo/y4uLv+JiYn/+fn5////////////////////////////////////////////////////////&#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f39/+/v7//19fX////////////////////////////2dnZ/7+/v//ExMT/7Ozs&#10;/////////////////////////////////+zs7P/Gxsb/vr6+/9jY2P//////////////////////&#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k5OT/zMzM/8vLy//h4eH/////////////&#10;////////////////////4eHh/8rKyv/R0dH/8/Pz//////////////////////////////////Hx&#10;8f/Pz8//y8vL/+Pj4///////////////////////////////////////////////////////////&#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Pj4/4yMjP84ODj/KCgo/ycnJ/81NTX/hoaG//f39/////////////39/f+SkpL/NTU1/yYmJv8o&#10;KCj/UFBQ/8rKyv//////////////////////zc3N/05OTv8nJyf/Jycn/zY2Nv+VlZX//Pz8////&#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lJSU/xwcHP9sbGz/wcHB/8LCwv9xcXH/&#10;Hh4e/5GRkf/9/f3//////6urq/8hISH/cHBw/8XFxf+tra3/OTk5/z4+Pv/l5eX////////////l&#10;5eX/QEBA/z4+Pv+wsLD/xcXF/2xsbP8eHh7/paWl////////////////////////////////////&#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p6en/NTU1/1xcXP/7+/v////////////9/f3/X19f/zExMf/r6+v/8/Pz/0RERP9RUVH/&#10;+vr6////////////x8fH/yMjI/+QkJD///////////+MjIz/ICAg/8XFxf////////////f39/9T&#10;U1P/Q0ND/+3t7f//////////////////////////////////////////////////////////////&#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Ozs7/Pj4+/6Kiov//////////&#10;////////////lZWV/yEhIf/U1NT/y8vL/yAgIP+bm5v//////////////////f39/09PT/9KSkr/&#10;/v7+//j4+P9PT0//SkpK//X19f////////////////+cnJz/Hx8f/8XFxf//////////////////&#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8/Pz/8vLy//n5+f//////////////////////dHR0/yQkJP/j4+P/paWl&#10;/yEhIf/CwsL//////////////////////3Z2dv8zMzP/6+vr/+bm5v83Nzf/aWlp//7+/v//////&#10;//////////++vr7/IiIi/6Ghof//////////////////////////////////////////////////&#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Pz9//T0+P/09Pj/9PT4&#10;//T0+P/09Pj/9PT4//T0+P/09Pj/9PT4//T0+P/09Pj/9PT4//T0+P/09Pj/9PT4//T0+P/09Pj/&#10;9PT4//T0+P/09Pj/9PT4//T0+P/09Pj/9PT4//T0+P/09Pj/9PT4//T0+P/09Pj/9PT4//T0+P/0&#10;9Pj/9PT4//T0+P/09Pj/9PT4//T0+P/09Pj/9PT4//T0+P/09Pj/9PT4//T0+P/09Pj/9PT4//T0&#10;+P/09Pj/9PT4//T0+P/09Pj/9PT4//T0+P/09Pj/9PT4//b2+f//////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10;////////////////////////////////////////////////////////////////////////////&#10;////////////////////////////////////////////////////////////////////////////&#10;////////////////////////////////////////////////////////////////////////////&#10;////////////////////////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v8/+/v&#10;9f/v7/X/7+/1/+/v9f/v7/X/7+/1/+/v9f/v7/X/7+/1/+/v9f/v7/X/7+/1/+/v9f/v7/X/7+/1&#10;/+/v9f/v7/X/7+/1/+/v9f/v7/X/7+/1/+/v9f/v7/X/7+/1/+/v9f/v7/X/7+/1/+/v9f/v7/X/&#10;7+/1/+/v9f/v7/X/7+/1/+/v9f/v7/X/7+/1/+/v9f/v7/X/7+/1/+/v9f/v7/X/7+/1/+/v9f/v&#10;7/X/7+/1/+/v9f/v7/X/7+/1/+/v9f/v7/X/7+/1/+/v9f/v7/X/7+/1//Hx9///////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jo8v/p6fL/6eny/+np8v/p6fL/6eny/+np&#10;8v/p6fL/6eny/+np8v/p6fL/6eny/+np8v/p6fL/6eny/+np8v/p6fL/6eny/+np8v/p6fL/6eny&#10;/+np8v/p6fL/6eny/+np8v/p6fL/6eny/+np8v/p6fL/6eny/+np8v/p6fL/6eny/+np8v/p6fL/&#10;6eny/+np8v/p6fL/6eny/+np8v/p6fL/6eny/+np8v/p6fL/6eny/+np8v/p6fL/6eny/+np8v/p&#10;6fL/6eny/+np8v/p6fL/6eny/+zs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39/f/W1tb/yMjI/+np6f/////////////////////////////////&#10;+/v7/2tra/8vLy//0NDQ///////8/Pz/i4uL/x0dHf+zs7P///////////+0tLT/Hh4e/46Ojv/7&#10;+/v//////8/Pz/8vLy//YGBg//n5+f//////////////////////////////////////////////&#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urq7/Hh4e&#10;/zIyMv+CgoL/goKC/4GBgf+BgYH/gYGB/4GBgf/W1tb//////9bW1v84ODj/MTEx/3V1df9gYGD/&#10;Hh4e/29vb//29vb////////////4+Pj/cnJy/x8fH/9fX1//d3d3/zIyMv84ODj/0dHR////////&#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YmJj/RUVF/0xMTP9GRkb/RUVF/0VFRf9FRUX/RUVF&#10;/0VFRf/Dw8P////////////Z2dn/e3t7/0xMTP9VVVX/np6e//T09P//////////////////////&#10;9fX1/5+fn/9YWFj/SkpK/3l5ef/Z2dn/////////////////////////////////////////////&#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10;////////////////////////////////////////////////////////////////////////////&#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0;////////////////////////////////////////////////////////////////////////////&#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10;////////////////////////////////////////////////////////////////////////////&#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10;////////////////////////////////////////////////////////////////////////////&#10;///////////////////////////////////////////////////////////////x8ff/6eny/+rq&#10;8v/q6vL/6ury/+rq8v/q6vL/6ury/+rq8v/q6vL/6ury/+rq8v/q6vL/6ury/+rq8v/q6vL/6ury&#10;/+rq8v/q6vL/6ury/+rq8v/q6vL/6ury/+rq8v/q6vL/6ury/+rq8v/7+/z/7fD2/2J8qf9YdKP/&#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V3Oj/2mCrf/z9fn/+fn7/+np8v/q6vL/&#10;6ury/+rq8v/q6vL/6ury/+rq8v/q6vL/6ury/+rq8v/q6vL/6ury/+rq8v/q6vL/6ury/+rq8v/q&#10;6vL/6ury/+rq8v/q6vL/6ury/+rq8v/q6vL/6ury/+rq8v/q6vL/6ury/+rq8v/q6vL/6ury/+rq&#10;8v/q6vL/6ury/+rq8v/q6vL/6ury/+rq8v/q6vL/6ury/+rq8v/q6vL/6ury/+rq8v/q6vL/6ury&#10;/+rq8v/q6vL/6ury/+rq8v/q6vL/6ury/+rq8v/q6vL/6ury/+3t9P//////7NPE/8qEXP/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V3Oj/2mCrf/z9fn/+fn7/+np8v/q&#10;6vL/6ury/+rq8v/q6vL/6ury/+rq8v/q6vL/6ury/+rq8v/q6vL/6ury/+rq8v/q6vL/6ury/+rq&#10;8v/q6vL/6ury/+rq8v/q6vL/6ury/+rq8v/q6vL/6ury/+rq8v/q6vL/6ury/+rq8v/q6vL/6ury&#10;/+rq8v/q6vL/6ury/+rq8v/q6vL/6ury/+rq8v/q6vL/6ury/+rq8v/q6vL/6ury/+rq8v/q6vL/&#10;6ury/+rq8v/q6vL/6ury/+rq8v/q6vL/6ury/+rq8v/q6vL/6ury/+3t9P//////7NPE/8qEXP/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V3Oj/2mCrf/z9fn/+fn7/+np8v/q6vL/6ury&#10;/+rq8v/q6vL/6ury/+rq8v/q6vL/6ury/+rq8v/q6vL/6ury/+rq8v/q6vL/6ury/+rq8v/q6vL/&#10;6ury/+rq8v/q6vL/6ury/+rq8v/q6vL/6ury/+rq8v/q6vL/6ury/+rq8v/q6vL/6ury/+rq8v/q&#10;6vL/6ury/+rq8v/q6vL/6ury/+rq8v/q6vL/6ury/+rq8v/q6vL/6ury/+rq8v/q6vL/6ury/+rq&#10;8v/q6vL/6ury/+rq8v/q6vL/6ury/+rq8v/q6vL/6ury/+3t9P//////7NPE/8qEXP/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&#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">
                <v:shape id="Picture 10" o:spid="_x0000_s1030" type="#_x0000_t75" alt="&quot;&quot;" style="position:absolute;top:2760;width:30537;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">
                  <v:imagedata r:id="rId11" o:title="" croptop="6109f"/>
                </v:shape>
                <v:shape id="Text Box 11" o:spid="_x0000_s1031" type="#_x0000_t202" style="position:absolute;width:30577;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5495FE35" w14:textId="55B986F2" w:rsidR="00DC37C6" w:rsidRPr="00B45B10" w:rsidRDefault="00DC37C6"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233BD74E" w14:textId="77777777" w:rsidR="00453E6F" w:rsidRPr="00AA22F6" w:rsidRDefault="00453E6F" w:rsidP="00453E6F">
      <w:pPr>
        <w:pStyle w:val="NoSpacing"/>
        <w:jc w:val="both"/>
        <w:rPr>
          <w:rFonts w:ascii="Garamond" w:hAnsi="Garamond" w:cs="Times New Roman"/>
        </w:rPr>
      </w:pPr>
    </w:p>
    <w:p w14:paraId="37AC5436" w14:textId="7AF00DCC" w:rsidR="005E2107" w:rsidRPr="00453E6F" w:rsidRDefault="005E2107" w:rsidP="005E2107">
      <w:pPr>
        <w:pStyle w:val="NoSpacing"/>
        <w:jc w:val="both"/>
        <w:rPr>
          <w:rFonts w:ascii="Garamond" w:hAnsi="Garamond" w:cs="Times New Roman"/>
          <w:color w:val="FF0000"/>
        </w:rPr>
      </w:pPr>
      <w:r w:rsidRPr="00941DBC">
        <w:rPr>
          <w:rFonts w:ascii="Garamond" w:hAnsi="Garamond" w:cs="Times New Roman"/>
          <w:strike/>
          <w:color w:val="FF0000"/>
        </w:rPr>
        <w:t>What type of machine learning problem is this? Are you developing a classification or regression technique? Clearly articulate the learning that your resulting models enable. What types of models did you apply? Justify your choice of models. Your considerations could include the nature of your dataset (e.g. types and nature of features, size of the data), the requirements for model training or testing (e.g. real-time classification), or any other considerations you might have.</w:t>
      </w:r>
      <w:r w:rsidR="00245407" w:rsidRPr="00941DBC">
        <w:rPr>
          <w:rFonts w:ascii="Garamond" w:hAnsi="Garamond" w:cs="Times New Roman"/>
          <w:strike/>
          <w:color w:val="FF0000"/>
        </w:rPr>
        <w:t xml:space="preserve"> </w:t>
      </w:r>
      <w:r w:rsidRPr="00941DBC">
        <w:rPr>
          <w:rFonts w:ascii="Garamond" w:hAnsi="Garamond" w:cs="Times New Roman"/>
          <w:strike/>
          <w:color w:val="FF0000"/>
        </w:rPr>
        <w:t>What features did you use to train your model? Did you use feature engineering to expand your feature set? If so, please justify.</w:t>
      </w:r>
    </w:p>
    <w:p w14:paraId="692779F3" w14:textId="77777777" w:rsidR="005E2107" w:rsidRPr="00AA22F6" w:rsidRDefault="005E2107" w:rsidP="005E2107">
      <w:pPr>
        <w:pStyle w:val="NoSpacing"/>
        <w:jc w:val="both"/>
        <w:rPr>
          <w:rFonts w:ascii="Garamond" w:hAnsi="Garamond" w:cs="Times New Roman"/>
        </w:rPr>
      </w:pPr>
    </w:p>
    <w:p w14:paraId="133B134C" w14:textId="6666F224" w:rsidR="00941DBC" w:rsidRDefault="00245407" w:rsidP="00941DBC">
      <w:pPr>
        <w:pStyle w:val="NoSpacing"/>
        <w:jc w:val="both"/>
        <w:rPr>
          <w:rFonts w:ascii="Garamond" w:hAnsi="Garamond" w:cs="Times New Roman"/>
        </w:rPr>
      </w:pPr>
      <w:r>
        <w:rPr>
          <w:rFonts w:ascii="Garamond" w:hAnsi="Garamond" w:cs="Times New Roman"/>
        </w:rPr>
        <w:t xml:space="preserve">Drawing on the described set of socioeconomic, demographic, and housing features, we trained several classification models to predict whether </w:t>
      </w:r>
      <w:r w:rsidR="00803DA6">
        <w:rPr>
          <w:rFonts w:ascii="Garamond" w:hAnsi="Garamond" w:cs="Times New Roman"/>
        </w:rPr>
        <w:t xml:space="preserve">or not </w:t>
      </w:r>
      <w:r>
        <w:rPr>
          <w:rFonts w:ascii="Garamond" w:hAnsi="Garamond" w:cs="Times New Roman"/>
        </w:rPr>
        <w:t>a census block group will observe high lead exposure</w:t>
      </w:r>
      <w:r w:rsidR="00803DA6">
        <w:rPr>
          <w:rFonts w:ascii="Garamond" w:hAnsi="Garamond" w:cs="Times New Roman"/>
        </w:rPr>
        <w:t xml:space="preserve"> levels (depending on the threshold use</w:t>
      </w:r>
      <w:r w:rsidR="004426B4">
        <w:rPr>
          <w:rFonts w:ascii="Garamond" w:hAnsi="Garamond" w:cs="Times New Roman"/>
        </w:rPr>
        <w:t>d</w:t>
      </w:r>
      <w:r w:rsidR="00803DA6">
        <w:rPr>
          <w:rFonts w:ascii="Garamond" w:hAnsi="Garamond" w:cs="Times New Roman"/>
        </w:rPr>
        <w:t>, either (high) 15 ppb or (medium) 5 ppb)</w:t>
      </w:r>
      <w:r>
        <w:rPr>
          <w:rFonts w:ascii="Garamond" w:hAnsi="Garamond" w:cs="Times New Roman"/>
        </w:rPr>
        <w:t xml:space="preserve">. Logistic </w:t>
      </w:r>
      <w:r w:rsidR="00750FE8">
        <w:rPr>
          <w:rFonts w:ascii="Garamond" w:hAnsi="Garamond" w:cs="Times New Roman"/>
        </w:rPr>
        <w:t>r</w:t>
      </w:r>
      <w:r>
        <w:rPr>
          <w:rFonts w:ascii="Garamond" w:hAnsi="Garamond" w:cs="Times New Roman"/>
        </w:rPr>
        <w:t xml:space="preserve">egression, </w:t>
      </w:r>
      <w:r w:rsidR="00750FE8">
        <w:rPr>
          <w:rFonts w:ascii="Garamond" w:hAnsi="Garamond" w:cs="Times New Roman"/>
        </w:rPr>
        <w:t>r</w:t>
      </w:r>
      <w:r>
        <w:rPr>
          <w:rFonts w:ascii="Garamond" w:hAnsi="Garamond" w:cs="Times New Roman"/>
        </w:rPr>
        <w:t xml:space="preserve">andom </w:t>
      </w:r>
      <w:r w:rsidR="00750FE8">
        <w:rPr>
          <w:rFonts w:ascii="Garamond" w:hAnsi="Garamond" w:cs="Times New Roman"/>
        </w:rPr>
        <w:t>f</w:t>
      </w:r>
      <w:r>
        <w:rPr>
          <w:rFonts w:ascii="Garamond" w:hAnsi="Garamond" w:cs="Times New Roman"/>
        </w:rPr>
        <w:t xml:space="preserve">orest, and </w:t>
      </w:r>
      <w:r w:rsidR="00750FE8">
        <w:rPr>
          <w:rFonts w:ascii="Garamond" w:hAnsi="Garamond" w:cs="Times New Roman"/>
          <w:highlight w:val="yellow"/>
        </w:rPr>
        <w:t>l</w:t>
      </w:r>
      <w:r w:rsidR="004426B4" w:rsidRPr="005C0E4B">
        <w:rPr>
          <w:rFonts w:ascii="Garamond" w:hAnsi="Garamond" w:cs="Times New Roman"/>
          <w:highlight w:val="yellow"/>
        </w:rPr>
        <w:t xml:space="preserve">inear </w:t>
      </w:r>
      <w:r w:rsidR="00750FE8">
        <w:rPr>
          <w:rFonts w:ascii="Garamond" w:hAnsi="Garamond" w:cs="Times New Roman"/>
          <w:highlight w:val="yellow"/>
        </w:rPr>
        <w:t>s</w:t>
      </w:r>
      <w:r w:rsidR="004426B4" w:rsidRPr="005C0E4B">
        <w:rPr>
          <w:rFonts w:ascii="Garamond" w:hAnsi="Garamond" w:cs="Times New Roman"/>
          <w:highlight w:val="yellow"/>
        </w:rPr>
        <w:t xml:space="preserve">upport </w:t>
      </w:r>
      <w:r w:rsidR="00750FE8">
        <w:rPr>
          <w:rFonts w:ascii="Garamond" w:hAnsi="Garamond" w:cs="Times New Roman"/>
          <w:highlight w:val="yellow"/>
        </w:rPr>
        <w:t>v</w:t>
      </w:r>
      <w:r w:rsidR="004426B4" w:rsidRPr="005C0E4B">
        <w:rPr>
          <w:rFonts w:ascii="Garamond" w:hAnsi="Garamond" w:cs="Times New Roman"/>
          <w:highlight w:val="yellow"/>
        </w:rPr>
        <w:t xml:space="preserve">ector </w:t>
      </w:r>
      <w:r w:rsidR="00750FE8">
        <w:rPr>
          <w:rFonts w:ascii="Garamond" w:hAnsi="Garamond" w:cs="Times New Roman"/>
          <w:highlight w:val="yellow"/>
        </w:rPr>
        <w:t>c</w:t>
      </w:r>
      <w:r w:rsidR="004426B4" w:rsidRPr="005C0E4B">
        <w:rPr>
          <w:rFonts w:ascii="Garamond" w:hAnsi="Garamond" w:cs="Times New Roman"/>
          <w:highlight w:val="yellow"/>
        </w:rPr>
        <w:t>lassification</w:t>
      </w:r>
      <w:r w:rsidR="004426B4">
        <w:rPr>
          <w:rFonts w:ascii="Garamond" w:hAnsi="Garamond" w:cs="Times New Roman"/>
        </w:rPr>
        <w:t xml:space="preserve"> models</w:t>
      </w:r>
      <w:r>
        <w:rPr>
          <w:rFonts w:ascii="Garamond" w:hAnsi="Garamond" w:cs="Times New Roman"/>
        </w:rPr>
        <w:t xml:space="preserve"> were all fit to </w:t>
      </w:r>
      <w:r w:rsidR="00803DA6">
        <w:rPr>
          <w:rFonts w:ascii="Garamond" w:hAnsi="Garamond" w:cs="Times New Roman"/>
        </w:rPr>
        <w:t xml:space="preserve">the </w:t>
      </w:r>
      <w:r>
        <w:rPr>
          <w:rFonts w:ascii="Garamond" w:hAnsi="Garamond" w:cs="Times New Roman"/>
        </w:rPr>
        <w:t xml:space="preserve">training data and then </w:t>
      </w:r>
      <w:r w:rsidR="00803DA6">
        <w:rPr>
          <w:rFonts w:ascii="Garamond" w:hAnsi="Garamond" w:cs="Times New Roman"/>
        </w:rPr>
        <w:t xml:space="preserve">evaluated </w:t>
      </w:r>
      <w:r w:rsidR="004426B4">
        <w:rPr>
          <w:rFonts w:ascii="Garamond" w:hAnsi="Garamond" w:cs="Times New Roman"/>
        </w:rPr>
        <w:t>using</w:t>
      </w:r>
      <w:r w:rsidR="00803DA6">
        <w:rPr>
          <w:rFonts w:ascii="Garamond" w:hAnsi="Garamond" w:cs="Times New Roman"/>
        </w:rPr>
        <w:t xml:space="preserve"> testing data.</w:t>
      </w:r>
      <w:r w:rsidR="004426B4">
        <w:rPr>
          <w:rFonts w:ascii="Garamond" w:hAnsi="Garamond" w:cs="Times New Roman"/>
        </w:rPr>
        <w:t xml:space="preserve"> Similar </w:t>
      </w:r>
      <w:r w:rsidR="005C0E4B">
        <w:rPr>
          <w:rFonts w:ascii="Garamond" w:hAnsi="Garamond" w:cs="Times New Roman"/>
        </w:rPr>
        <w:t xml:space="preserve">modeling </w:t>
      </w:r>
      <w:r w:rsidR="004426B4">
        <w:rPr>
          <w:rFonts w:ascii="Garamond" w:hAnsi="Garamond" w:cs="Times New Roman"/>
        </w:rPr>
        <w:t>approaches have been adopted by other scholars</w:t>
      </w:r>
      <w:r w:rsidR="005C0E4B">
        <w:rPr>
          <w:rFonts w:ascii="Garamond" w:hAnsi="Garamond" w:cs="Times New Roman"/>
        </w:rPr>
        <w:t xml:space="preserve"> predicting the likelihood of lead exposure in children</w:t>
      </w:r>
      <w:r w:rsidR="004426B4">
        <w:rPr>
          <w:rFonts w:ascii="Garamond" w:hAnsi="Garamond" w:cs="Times New Roman"/>
        </w:rPr>
        <w:t xml:space="preserve">, including </w:t>
      </w:r>
      <w:r w:rsidR="005C0E4B">
        <w:rPr>
          <w:rFonts w:ascii="Garamond" w:hAnsi="Garamond" w:cs="Times New Roman"/>
        </w:rPr>
        <w:t xml:space="preserve">one that draws on home inspections and property value assessment data to predict lead level </w:t>
      </w:r>
      <w:r w:rsidR="00750FE8">
        <w:rPr>
          <w:rFonts w:ascii="Garamond" w:hAnsi="Garamond" w:cs="Times New Roman"/>
        </w:rPr>
        <w:t xml:space="preserve">from blood </w:t>
      </w:r>
      <w:r w:rsidR="005C0E4B">
        <w:rPr>
          <w:rFonts w:ascii="Garamond" w:hAnsi="Garamond" w:cs="Times New Roman"/>
        </w:rPr>
        <w:t xml:space="preserve">tests in children for </w:t>
      </w:r>
      <w:r w:rsidR="00750FE8">
        <w:rPr>
          <w:rFonts w:ascii="Garamond" w:hAnsi="Garamond" w:cs="Times New Roman"/>
        </w:rPr>
        <w:lastRenderedPageBreak/>
        <w:t>Chicago</w:t>
      </w:r>
      <w:r w:rsidR="00B55B0A">
        <w:rPr>
          <w:rFonts w:ascii="Garamond" w:hAnsi="Garamond" w:cs="Times New Roman"/>
        </w:rPr>
        <w:t xml:space="preserve"> from 1993-2013</w:t>
      </w:r>
      <w:r w:rsidR="005C0E4B">
        <w:rPr>
          <w:rFonts w:ascii="Garamond" w:hAnsi="Garamond" w:cs="Times New Roman"/>
        </w:rPr>
        <w:t>.</w:t>
      </w:r>
      <w:r w:rsidR="005C0E4B">
        <w:rPr>
          <w:rStyle w:val="FootnoteReference"/>
          <w:rFonts w:ascii="Garamond" w:hAnsi="Garamond" w:cs="Times New Roman"/>
        </w:rPr>
        <w:footnoteReference w:id="18"/>
      </w:r>
      <w:r w:rsidR="00941DBC">
        <w:rPr>
          <w:rFonts w:ascii="Garamond" w:hAnsi="Garamond" w:cs="Times New Roman"/>
        </w:rPr>
        <w:t xml:space="preserve"> As described in Section 3, our final dataset includes the following features at the census block group level: </w:t>
      </w:r>
    </w:p>
    <w:p w14:paraId="10C05263" w14:textId="77777777" w:rsidR="00941DBC" w:rsidRDefault="00941DBC" w:rsidP="00941DBC">
      <w:pPr>
        <w:pStyle w:val="NoSpacing"/>
        <w:jc w:val="both"/>
        <w:rPr>
          <w:rFonts w:ascii="Garamond" w:hAnsi="Garamond" w:cs="Times New Roman"/>
        </w:rPr>
      </w:pPr>
    </w:p>
    <w:p w14:paraId="187C147F" w14:textId="46D5F82F" w:rsidR="00941DBC" w:rsidRDefault="00941DBC" w:rsidP="00941DBC">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199EFE31" w14:textId="038A4C7C" w:rsidR="00941DBC" w:rsidRDefault="00941DBC" w:rsidP="00941DBC">
      <w:pPr>
        <w:pStyle w:val="NoSpacing"/>
        <w:jc w:val="both"/>
        <w:rPr>
          <w:rFonts w:ascii="Garamond" w:hAnsi="Garamond" w:cs="Times New Roman"/>
        </w:rPr>
      </w:pPr>
    </w:p>
    <w:p w14:paraId="2A867A4A" w14:textId="3FEEDA09" w:rsidR="004F723E" w:rsidRDefault="004F723E" w:rsidP="00941DBC">
      <w:pPr>
        <w:pStyle w:val="NoSpacing"/>
        <w:jc w:val="both"/>
        <w:rPr>
          <w:rFonts w:ascii="Garamond" w:hAnsi="Garamond" w:cs="Times New Roman"/>
        </w:rPr>
      </w:pPr>
      <w:r>
        <w:rPr>
          <w:rFonts w:ascii="Garamond" w:hAnsi="Garamond" w:cs="Times New Roman"/>
        </w:rPr>
        <w:t xml:space="preserve">For the assessment data, we selected </w:t>
      </w:r>
      <w:r w:rsidR="00BF7D53">
        <w:rPr>
          <w:rFonts w:ascii="Garamond" w:hAnsi="Garamond" w:cs="Times New Roman"/>
        </w:rPr>
        <w:t xml:space="preserve">these </w:t>
      </w:r>
      <w:r>
        <w:rPr>
          <w:rFonts w:ascii="Garamond" w:hAnsi="Garamond" w:cs="Times New Roman"/>
        </w:rPr>
        <w:t xml:space="preserve">variables on the basis of features that seemed most relevant </w:t>
      </w:r>
      <w:r w:rsidR="006A612B">
        <w:rPr>
          <w:rFonts w:ascii="Garamond" w:hAnsi="Garamond" w:cs="Times New Roman"/>
        </w:rPr>
        <w:t>for predicting</w:t>
      </w:r>
      <w:r>
        <w:rPr>
          <w:rFonts w:ascii="Garamond" w:hAnsi="Garamond" w:cs="Times New Roman"/>
        </w:rPr>
        <w:t xml:space="preserve"> the presence of LSLs</w:t>
      </w:r>
      <w:r w:rsidR="00BF7D53">
        <w:rPr>
          <w:rFonts w:ascii="Garamond" w:hAnsi="Garamond" w:cs="Times New Roman"/>
        </w:rPr>
        <w:t xml:space="preserve"> (i.e. not the size of the garage), </w:t>
      </w:r>
      <w:r>
        <w:rPr>
          <w:rFonts w:ascii="Garamond" w:hAnsi="Garamond" w:cs="Times New Roman"/>
        </w:rPr>
        <w:t>were not directly constructed from other features</w:t>
      </w:r>
      <w:r w:rsidR="00BF7D53">
        <w:rPr>
          <w:rFonts w:ascii="Garamond" w:hAnsi="Garamond" w:cs="Times New Roman"/>
        </w:rPr>
        <w:t xml:space="preserve"> (such as the size of the lot, squared)</w:t>
      </w:r>
      <w:r>
        <w:rPr>
          <w:rFonts w:ascii="Garamond" w:hAnsi="Garamond" w:cs="Times New Roman"/>
        </w:rPr>
        <w:t xml:space="preserve">, </w:t>
      </w:r>
      <w:r w:rsidR="00BF7D53">
        <w:rPr>
          <w:rFonts w:ascii="Garamond" w:hAnsi="Garamond" w:cs="Times New Roman"/>
        </w:rPr>
        <w:t>were not prone to overfitting the data (such as the deed number), a</w:t>
      </w:r>
      <w:r>
        <w:rPr>
          <w:rFonts w:ascii="Garamond" w:hAnsi="Garamond" w:cs="Times New Roman"/>
        </w:rPr>
        <w:t xml:space="preserve">nd that had the most </w:t>
      </w:r>
      <w:r w:rsidR="00BF7D53">
        <w:rPr>
          <w:rFonts w:ascii="Garamond" w:hAnsi="Garamond" w:cs="Times New Roman"/>
        </w:rPr>
        <w:t>potential for policy recommendations (i.e. not the basement finish). In addition, Cook County describes to a limited extent the</w:t>
      </w:r>
      <w:r w:rsidR="00F9294E">
        <w:rPr>
          <w:rFonts w:ascii="Garamond" w:hAnsi="Garamond" w:cs="Times New Roman"/>
        </w:rPr>
        <w:t xml:space="preserve"> dataset features</w:t>
      </w:r>
      <w:r w:rsidR="00BF7D53">
        <w:rPr>
          <w:rFonts w:ascii="Garamond" w:hAnsi="Garamond" w:cs="Times New Roman"/>
        </w:rPr>
        <w:t xml:space="preserve"> on its website and says that some are not suitable for analytical purposes, such as the construction quality or site desirability. </w:t>
      </w:r>
    </w:p>
    <w:p w14:paraId="2E84EE86" w14:textId="77777777" w:rsidR="004F723E" w:rsidRDefault="004F723E" w:rsidP="00941DBC">
      <w:pPr>
        <w:pStyle w:val="NoSpacing"/>
        <w:jc w:val="both"/>
        <w:rPr>
          <w:rFonts w:ascii="Garamond" w:hAnsi="Garamond" w:cs="Times New Roman"/>
        </w:rPr>
      </w:pPr>
    </w:p>
    <w:p w14:paraId="453B629B" w14:textId="3ABC8F8B" w:rsidR="00F77884" w:rsidRDefault="00F9294E" w:rsidP="00941DBC">
      <w:pPr>
        <w:pStyle w:val="NoSpacing"/>
        <w:jc w:val="both"/>
        <w:rPr>
          <w:rFonts w:ascii="Garamond" w:hAnsi="Garamond" w:cs="Times New Roman"/>
        </w:rPr>
      </w:pPr>
      <w:r>
        <w:rPr>
          <w:rFonts w:ascii="Garamond" w:hAnsi="Garamond" w:cs="Times New Roman"/>
        </w:rPr>
        <w:t>We then one</w:t>
      </w:r>
      <w:r w:rsidR="006A612B">
        <w:rPr>
          <w:rFonts w:ascii="Garamond" w:hAnsi="Garamond" w:cs="Times New Roman"/>
        </w:rPr>
        <w:t>-</w:t>
      </w:r>
      <w:r>
        <w:rPr>
          <w:rFonts w:ascii="Garamond" w:hAnsi="Garamond" w:cs="Times New Roman"/>
        </w:rPr>
        <w:t xml:space="preserve">hot encoded </w:t>
      </w:r>
      <w:r w:rsidR="00F77884">
        <w:rPr>
          <w:rFonts w:ascii="Garamond" w:hAnsi="Garamond" w:cs="Times New Roman"/>
        </w:rPr>
        <w:t xml:space="preserve">the assessment data for </w:t>
      </w:r>
      <w:r w:rsidR="004F723E">
        <w:rPr>
          <w:rFonts w:ascii="Garamond" w:hAnsi="Garamond" w:cs="Times New Roman"/>
        </w:rPr>
        <w:t>two</w:t>
      </w:r>
      <w:r w:rsidR="00F77884">
        <w:rPr>
          <w:rFonts w:ascii="Garamond" w:hAnsi="Garamond" w:cs="Times New Roman"/>
        </w:rPr>
        <w:t xml:space="preserve"> reasons. First, many of the features are categorical and have no intrinsic hierarchy; for example, ‘wall material’ takes on the values of 1, 2, 3, or 4, corresponding to wood, masonry, wood &amp; masonry, or stucco materials comprising a residence’s external walls. Second, many of the</w:t>
      </w:r>
      <w:r w:rsidR="004F723E">
        <w:rPr>
          <w:rFonts w:ascii="Garamond" w:hAnsi="Garamond" w:cs="Times New Roman"/>
        </w:rPr>
        <w:t xml:space="preserve">se categorical </w:t>
      </w:r>
      <w:r w:rsidR="00F77884">
        <w:rPr>
          <w:rFonts w:ascii="Garamond" w:hAnsi="Garamond" w:cs="Times New Roman"/>
        </w:rPr>
        <w:t xml:space="preserve">features </w:t>
      </w:r>
      <w:r w:rsidR="004F723E">
        <w:rPr>
          <w:rFonts w:ascii="Garamond" w:hAnsi="Garamond" w:cs="Times New Roman"/>
        </w:rPr>
        <w:t xml:space="preserve">are missing a significant number of </w:t>
      </w:r>
      <w:r w:rsidR="00F77884">
        <w:rPr>
          <w:rFonts w:ascii="Garamond" w:hAnsi="Garamond" w:cs="Times New Roman"/>
        </w:rPr>
        <w:t xml:space="preserve">values </w:t>
      </w:r>
      <w:r w:rsidR="004F723E">
        <w:rPr>
          <w:rFonts w:ascii="Garamond" w:hAnsi="Garamond" w:cs="Times New Roman"/>
        </w:rPr>
        <w:t xml:space="preserve">for which there is no obvious replacement value. </w:t>
      </w:r>
      <w:r>
        <w:rPr>
          <w:rFonts w:ascii="Garamond" w:hAnsi="Garamond" w:cs="Times New Roman"/>
        </w:rPr>
        <w:t xml:space="preserve">After aggregating these variables at the block group level, we converted them to proportions of the total number of residences within that block group. For any numerical features missing values, we imputed with the feature median. And while not necessary for the random forest model, we normalized all non-target variables to a mean of 0 and standard deviation of 1. </w:t>
      </w:r>
    </w:p>
    <w:p w14:paraId="4B8C5B12" w14:textId="628E9D40" w:rsidR="002B35DD" w:rsidRDefault="002B35DD" w:rsidP="00941DBC">
      <w:pPr>
        <w:pStyle w:val="NoSpacing"/>
        <w:jc w:val="both"/>
        <w:rPr>
          <w:rFonts w:ascii="Garamond" w:hAnsi="Garamond" w:cs="Times New Roman"/>
        </w:rPr>
      </w:pPr>
    </w:p>
    <w:p w14:paraId="4DB1A53C" w14:textId="6B9E8050" w:rsidR="00941E6B" w:rsidRDefault="002B35DD" w:rsidP="00A304D5">
      <w:pPr>
        <w:pStyle w:val="NoSpacing"/>
        <w:jc w:val="both"/>
        <w:rPr>
          <w:rFonts w:ascii="Garamond" w:hAnsi="Garamond" w:cs="Times New Roman"/>
        </w:rPr>
      </w:pPr>
      <w:r>
        <w:rPr>
          <w:rFonts w:ascii="Garamond" w:hAnsi="Garamond" w:cs="Times New Roman"/>
        </w:rPr>
        <w:t xml:space="preserve">Our models were trained separately on the two </w:t>
      </w:r>
      <w:r w:rsidR="00941E6B">
        <w:rPr>
          <w:rFonts w:ascii="Garamond" w:hAnsi="Garamond" w:cs="Times New Roman"/>
        </w:rPr>
        <w:t xml:space="preserve">binary </w:t>
      </w:r>
      <w:r>
        <w:rPr>
          <w:rFonts w:ascii="Garamond" w:hAnsi="Garamond" w:cs="Times New Roman"/>
        </w:rPr>
        <w:t xml:space="preserve">targets: threshold (high), classified </w:t>
      </w:r>
      <w:r w:rsidR="00B55B0A">
        <w:rPr>
          <w:rFonts w:ascii="Garamond" w:hAnsi="Garamond" w:cs="Times New Roman"/>
        </w:rPr>
        <w:t xml:space="preserve">as </w:t>
      </w:r>
      <w:r>
        <w:rPr>
          <w:rFonts w:ascii="Garamond" w:hAnsi="Garamond" w:cs="Times New Roman"/>
        </w:rPr>
        <w:t>1 if any house in the respective</w:t>
      </w:r>
      <w:r w:rsidR="00A451D9">
        <w:rPr>
          <w:rFonts w:ascii="Garamond" w:hAnsi="Garamond" w:cs="Times New Roman"/>
        </w:rPr>
        <w:t xml:space="preserve"> census</w:t>
      </w:r>
      <w:r>
        <w:rPr>
          <w:rFonts w:ascii="Garamond" w:hAnsi="Garamond" w:cs="Times New Roman"/>
        </w:rPr>
        <w:t xml:space="preserve"> block group exceeded 15 ppb and 0 otherwise; and threshold (medium), classified </w:t>
      </w:r>
      <w:r w:rsidR="00B55B0A">
        <w:rPr>
          <w:rFonts w:ascii="Garamond" w:hAnsi="Garamond" w:cs="Times New Roman"/>
        </w:rPr>
        <w:t xml:space="preserve">as </w:t>
      </w:r>
      <w:r>
        <w:rPr>
          <w:rFonts w:ascii="Garamond" w:hAnsi="Garamond" w:cs="Times New Roman"/>
        </w:rPr>
        <w:t xml:space="preserve">1 if any house in the respective </w:t>
      </w:r>
      <w:r w:rsidR="00A451D9">
        <w:rPr>
          <w:rFonts w:ascii="Garamond" w:hAnsi="Garamond" w:cs="Times New Roman"/>
        </w:rPr>
        <w:t xml:space="preserve">census </w:t>
      </w:r>
      <w:r>
        <w:rPr>
          <w:rFonts w:ascii="Garamond" w:hAnsi="Garamond" w:cs="Times New Roman"/>
        </w:rPr>
        <w:t>block group exceeded 5 ppb and 0 otherwise. [</w:t>
      </w:r>
      <w:r w:rsidRPr="002B35DD">
        <w:rPr>
          <w:rFonts w:ascii="Garamond" w:hAnsi="Garamond" w:cs="Times New Roman"/>
          <w:b/>
          <w:bCs/>
          <w:highlight w:val="yellow"/>
        </w:rPr>
        <w:t>Repeat/</w:t>
      </w:r>
      <w:r w:rsidR="005F5ECA">
        <w:rPr>
          <w:rFonts w:ascii="Garamond" w:hAnsi="Garamond" w:cs="Times New Roman"/>
          <w:b/>
          <w:bCs/>
          <w:highlight w:val="yellow"/>
        </w:rPr>
        <w:t>i</w:t>
      </w:r>
      <w:r w:rsidRPr="002B35DD">
        <w:rPr>
          <w:rFonts w:ascii="Garamond" w:hAnsi="Garamond" w:cs="Times New Roman"/>
          <w:b/>
          <w:bCs/>
          <w:highlight w:val="yellow"/>
        </w:rPr>
        <w:t>nsert justification for these separate thresholds</w:t>
      </w:r>
      <w:r>
        <w:rPr>
          <w:rFonts w:ascii="Garamond" w:hAnsi="Garamond" w:cs="Times New Roman"/>
        </w:rPr>
        <w:t>].</w:t>
      </w:r>
      <w:r w:rsidR="00A304D5">
        <w:rPr>
          <w:rFonts w:ascii="Garamond" w:hAnsi="Garamond" w:cs="Times New Roman"/>
        </w:rPr>
        <w:t xml:space="preserve"> </w:t>
      </w:r>
      <w:r w:rsidR="00941E6B">
        <w:rPr>
          <w:rFonts w:ascii="Garamond" w:hAnsi="Garamond" w:cs="Times New Roman"/>
        </w:rPr>
        <w:t>[</w:t>
      </w:r>
      <w:r w:rsidR="00941E6B" w:rsidRPr="00941E6B">
        <w:rPr>
          <w:rFonts w:ascii="Garamond" w:hAnsi="Garamond" w:cs="Times New Roman"/>
          <w:b/>
          <w:bCs/>
          <w:highlight w:val="yellow"/>
        </w:rPr>
        <w:t xml:space="preserve">Insert modeling </w:t>
      </w:r>
      <w:r w:rsidR="00A304D5">
        <w:rPr>
          <w:rFonts w:ascii="Garamond" w:hAnsi="Garamond" w:cs="Times New Roman"/>
          <w:b/>
          <w:bCs/>
          <w:highlight w:val="yellow"/>
        </w:rPr>
        <w:t>approach/</w:t>
      </w:r>
      <w:r w:rsidR="00941E6B" w:rsidRPr="00941E6B">
        <w:rPr>
          <w:rFonts w:ascii="Garamond" w:hAnsi="Garamond" w:cs="Times New Roman"/>
          <w:b/>
          <w:bCs/>
          <w:highlight w:val="yellow"/>
        </w:rPr>
        <w:t>description</w:t>
      </w:r>
      <w:r w:rsidR="00941E6B">
        <w:rPr>
          <w:rFonts w:ascii="Garamond" w:hAnsi="Garamond" w:cs="Times New Roman"/>
        </w:rPr>
        <w:t>]</w:t>
      </w:r>
      <w:r w:rsidR="00A304D5">
        <w:rPr>
          <w:rFonts w:ascii="Garamond" w:hAnsi="Garamond" w:cs="Times New Roman"/>
        </w:rPr>
        <w:t>. [</w:t>
      </w:r>
      <w:r w:rsidR="00A304D5" w:rsidRPr="00A451D9">
        <w:rPr>
          <w:rFonts w:ascii="Garamond" w:hAnsi="Garamond" w:cs="Times New Roman"/>
          <w:b/>
          <w:bCs/>
          <w:highlight w:val="yellow"/>
        </w:rPr>
        <w:t>Do we need to discuss data imbalance</w:t>
      </w:r>
      <w:r w:rsidR="001A1C37">
        <w:rPr>
          <w:rFonts w:ascii="Garamond" w:hAnsi="Garamond" w:cs="Times New Roman"/>
          <w:b/>
          <w:bCs/>
          <w:highlight w:val="yellow"/>
        </w:rPr>
        <w:t xml:space="preserve"> and method to mitigate this issue</w:t>
      </w:r>
      <w:r w:rsidR="00A304D5" w:rsidRPr="00A451D9">
        <w:rPr>
          <w:rFonts w:ascii="Garamond" w:hAnsi="Garamond" w:cs="Times New Roman"/>
          <w:b/>
          <w:bCs/>
          <w:highlight w:val="yellow"/>
        </w:rPr>
        <w:t>?</w:t>
      </w:r>
      <w:r w:rsidR="00A304D5" w:rsidRPr="00A451D9">
        <w:rPr>
          <w:rFonts w:ascii="Garamond" w:hAnsi="Garamond" w:cs="Times New Roman"/>
          <w:highlight w:val="yellow"/>
        </w:rPr>
        <w:t>]</w:t>
      </w:r>
      <w:r w:rsidR="00A304D5">
        <w:rPr>
          <w:rFonts w:ascii="Garamond" w:hAnsi="Garamond" w:cs="Times New Roman"/>
        </w:rPr>
        <w:t xml:space="preserve"> During the model training stage,</w:t>
      </w:r>
      <w:r w:rsidR="00A304D5" w:rsidRPr="00A304D5">
        <w:rPr>
          <w:rFonts w:ascii="Garamond" w:hAnsi="Garamond" w:cs="Times New Roman"/>
        </w:rPr>
        <w:t xml:space="preserve"> we used </w:t>
      </w:r>
      <w:r w:rsidR="00A304D5" w:rsidRPr="00A304D5">
        <w:rPr>
          <w:rFonts w:ascii="Garamond" w:hAnsi="Garamond" w:cs="Times New Roman"/>
          <w:b/>
          <w:bCs/>
          <w:highlight w:val="yellow"/>
        </w:rPr>
        <w:t>10</w:t>
      </w:r>
      <w:r w:rsidR="00A304D5">
        <w:rPr>
          <w:rFonts w:ascii="Garamond" w:hAnsi="Garamond" w:cs="Times New Roman"/>
        </w:rPr>
        <w:t>-</w:t>
      </w:r>
      <w:r w:rsidR="00A304D5" w:rsidRPr="00A304D5">
        <w:rPr>
          <w:rFonts w:ascii="Garamond" w:hAnsi="Garamond" w:cs="Times New Roman"/>
        </w:rPr>
        <w:t>fold cross-validation</w:t>
      </w:r>
      <w:r w:rsidR="00A304D5">
        <w:rPr>
          <w:rFonts w:ascii="Garamond" w:hAnsi="Garamond" w:cs="Times New Roman"/>
        </w:rPr>
        <w:t xml:space="preserve"> to avoid overfitting. We then evaluated our models against the testing set, maximizing the recall metric in order to minimize false negatives. We </w:t>
      </w:r>
      <w:r w:rsidR="00810CC0">
        <w:rPr>
          <w:rFonts w:ascii="Garamond" w:hAnsi="Garamond" w:cs="Times New Roman"/>
        </w:rPr>
        <w:t xml:space="preserve">evaluated models based on the </w:t>
      </w:r>
      <w:r w:rsidR="004D74AE" w:rsidRPr="006A612B">
        <w:rPr>
          <w:rFonts w:ascii="Garamond" w:hAnsi="Garamond" w:cs="Times New Roman"/>
          <w:highlight w:val="yellow"/>
        </w:rPr>
        <w:t xml:space="preserve">maximum </w:t>
      </w:r>
      <w:r w:rsidR="00810CC0" w:rsidRPr="006A612B">
        <w:rPr>
          <w:rFonts w:ascii="Garamond" w:hAnsi="Garamond" w:cs="Times New Roman"/>
          <w:highlight w:val="yellow"/>
        </w:rPr>
        <w:t xml:space="preserve">average recall score achieved during </w:t>
      </w:r>
      <w:r w:rsidR="00F7549C" w:rsidRPr="006A612B">
        <w:rPr>
          <w:rFonts w:ascii="Garamond" w:hAnsi="Garamond" w:cs="Times New Roman"/>
          <w:highlight w:val="yellow"/>
        </w:rPr>
        <w:t xml:space="preserve">k-fold </w:t>
      </w:r>
      <w:r w:rsidR="00810CC0" w:rsidRPr="006A612B">
        <w:rPr>
          <w:rFonts w:ascii="Garamond" w:hAnsi="Garamond" w:cs="Times New Roman"/>
          <w:highlight w:val="yellow"/>
        </w:rPr>
        <w:t>cross validation</w:t>
      </w:r>
      <w:r w:rsidR="00A304D5">
        <w:rPr>
          <w:rFonts w:ascii="Garamond" w:hAnsi="Garamond" w:cs="Times New Roman"/>
        </w:rPr>
        <w:t>, as a false negative (incorrectly labeling a block group as having a low risk of lead exposure) likely has a higher societal cost than a false positive. Since the City of Chicago aims to replace all LSLs in the long term, a false positive was deemed less of a concern than a false negative.</w:t>
      </w:r>
      <w:r w:rsidR="00810CC0">
        <w:rPr>
          <w:rFonts w:ascii="Garamond" w:hAnsi="Garamond" w:cs="Times New Roman"/>
        </w:rPr>
        <w:t xml:space="preserve"> </w:t>
      </w:r>
    </w:p>
    <w:p w14:paraId="6FB34CA1" w14:textId="77777777" w:rsidR="00941DBC" w:rsidRDefault="00941DBC" w:rsidP="00453E6F">
      <w:pPr>
        <w:pStyle w:val="NoSpacing"/>
        <w:jc w:val="both"/>
        <w:rPr>
          <w:rFonts w:ascii="Garamond" w:hAnsi="Garamond" w:cs="Times New Roman"/>
        </w:rPr>
      </w:pPr>
    </w:p>
    <w:p w14:paraId="2A7E536B" w14:textId="6881B7FD" w:rsidR="005E2107" w:rsidRPr="00A06002" w:rsidRDefault="00A06002" w:rsidP="00244186">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5. </w:t>
      </w:r>
      <w:r w:rsidR="005E2107" w:rsidRPr="00A06002">
        <w:rPr>
          <w:rFonts w:ascii="Garamond" w:hAnsi="Garamond"/>
          <w:b/>
          <w:bCs/>
          <w:color w:val="000000" w:themeColor="text1"/>
          <w:sz w:val="36"/>
          <w:szCs w:val="36"/>
        </w:rPr>
        <w:t>Evaluation and Results</w:t>
      </w:r>
    </w:p>
    <w:p w14:paraId="7587715D" w14:textId="77777777" w:rsidR="00453E6F" w:rsidRPr="00AA22F6" w:rsidRDefault="00453E6F">
      <w:pPr>
        <w:pStyle w:val="NoSpacing"/>
        <w:keepNext/>
        <w:jc w:val="both"/>
        <w:rPr>
          <w:rFonts w:ascii="Garamond" w:hAnsi="Garamond" w:cs="Times New Roman"/>
        </w:rPr>
        <w:pPrChange w:id="53" w:author="James Midkiff" w:date="2021-06-02T12:22:00Z">
          <w:pPr>
            <w:pStyle w:val="NoSpacing"/>
            <w:jc w:val="both"/>
          </w:pPr>
        </w:pPrChange>
      </w:pPr>
    </w:p>
    <w:p w14:paraId="489FC05B" w14:textId="07C4F05D" w:rsidR="005E2107" w:rsidRPr="00453E6F" w:rsidRDefault="005E2107" w:rsidP="005E2107">
      <w:pPr>
        <w:pStyle w:val="NoSpacing"/>
        <w:jc w:val="both"/>
        <w:rPr>
          <w:rFonts w:ascii="Garamond" w:hAnsi="Garamond" w:cs="Times New Roman"/>
          <w:color w:val="FF0000"/>
        </w:rPr>
      </w:pPr>
      <w:r w:rsidRPr="00453E6F">
        <w:rPr>
          <w:rFonts w:ascii="Garamond" w:hAnsi="Garamond" w:cs="Times New Roman"/>
          <w:color w:val="FF0000"/>
        </w:rPr>
        <w:t>Describe and interpret your results. Include tables and plots where relevant to summarize your models (e.g. precision-recall curves).</w:t>
      </w:r>
      <w:r w:rsidR="00453E6F" w:rsidRPr="00453E6F">
        <w:rPr>
          <w:rFonts w:ascii="Garamond" w:hAnsi="Garamond" w:cs="Times New Roman"/>
          <w:color w:val="FF0000"/>
        </w:rPr>
        <w:t xml:space="preserve"> </w:t>
      </w:r>
      <w:r w:rsidRPr="00453E6F">
        <w:rPr>
          <w:rFonts w:ascii="Garamond" w:hAnsi="Garamond" w:cs="Times New Roman"/>
          <w:color w:val="FF0000"/>
        </w:rPr>
        <w:t>Describe and justify the evaluation metrics that you chose.</w:t>
      </w:r>
      <w:r w:rsidR="00453E6F" w:rsidRPr="00453E6F">
        <w:rPr>
          <w:rFonts w:ascii="Garamond" w:hAnsi="Garamond" w:cs="Times New Roman"/>
          <w:color w:val="FF0000"/>
        </w:rPr>
        <w:t xml:space="preserve"> </w:t>
      </w:r>
      <w:r w:rsidRPr="00453E6F">
        <w:rPr>
          <w:rFonts w:ascii="Garamond" w:hAnsi="Garamond" w:cs="Times New Roman"/>
          <w:color w:val="FF0000"/>
        </w:rPr>
        <w:t xml:space="preserve">Describe the feature </w:t>
      </w:r>
      <w:proofErr w:type="spellStart"/>
      <w:r w:rsidRPr="00453E6F">
        <w:rPr>
          <w:rFonts w:ascii="Garamond" w:hAnsi="Garamond" w:cs="Times New Roman"/>
          <w:color w:val="FF0000"/>
        </w:rPr>
        <w:t>importances</w:t>
      </w:r>
      <w:proofErr w:type="spellEnd"/>
      <w:r w:rsidRPr="00453E6F">
        <w:rPr>
          <w:rFonts w:ascii="Garamond" w:hAnsi="Garamond" w:cs="Times New Roman"/>
          <w:color w:val="FF0000"/>
        </w:rPr>
        <w:t xml:space="preserve"> of your best model(s).</w:t>
      </w:r>
    </w:p>
    <w:p w14:paraId="3E4EC747" w14:textId="6814F99D" w:rsidR="00DC37C6" w:rsidRDefault="00DC37C6" w:rsidP="005E2107">
      <w:pPr>
        <w:pStyle w:val="NoSpacing"/>
        <w:jc w:val="both"/>
        <w:rPr>
          <w:rFonts w:ascii="Garamond" w:hAnsi="Garamond" w:cs="Times New Roman"/>
        </w:rPr>
      </w:pPr>
    </w:p>
    <w:p w14:paraId="5496B728" w14:textId="31E1BE4B" w:rsidR="00930DCC" w:rsidRDefault="007B670A" w:rsidP="007B670A">
      <w:pPr>
        <w:pStyle w:val="NoSpacing"/>
        <w:jc w:val="both"/>
        <w:rPr>
          <w:ins w:id="54" w:author="James Midkiff" w:date="2021-06-02T12:39:00Z"/>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sidR="004A5B58">
        <w:rPr>
          <w:rFonts w:ascii="Garamond" w:hAnsi="Garamond" w:cs="Times New Roman"/>
        </w:rPr>
        <w:t xml:space="preserve">of all </w:t>
      </w:r>
      <w:r>
        <w:rPr>
          <w:rFonts w:ascii="Garamond" w:hAnsi="Garamond" w:cs="Times New Roman"/>
        </w:rPr>
        <w:t>our</w:t>
      </w:r>
      <w:r w:rsidRPr="007B670A">
        <w:rPr>
          <w:rFonts w:ascii="Garamond" w:hAnsi="Garamond" w:cs="Times New Roman"/>
        </w:rPr>
        <w:t xml:space="preserve"> models</w:t>
      </w:r>
      <w:r>
        <w:rPr>
          <w:rFonts w:ascii="Garamond" w:hAnsi="Garamond" w:cs="Times New Roman"/>
        </w:rPr>
        <w:t xml:space="preserve">: </w:t>
      </w:r>
      <w:ins w:id="55" w:author="James Midkiff" w:date="2021-06-02T12:52:00Z">
        <w:r w:rsidR="0045595E">
          <w:rPr>
            <w:rFonts w:ascii="Garamond" w:hAnsi="Garamond" w:cs="Times New Roman"/>
          </w:rPr>
          <w:t xml:space="preserve">recall, </w:t>
        </w:r>
      </w:ins>
      <w:r w:rsidRPr="0045595E">
        <w:rPr>
          <w:rFonts w:ascii="Garamond" w:hAnsi="Garamond" w:cs="Times New Roman"/>
          <w:rPrChange w:id="56" w:author="James Midkiff" w:date="2021-06-02T12:52:00Z">
            <w:rPr>
              <w:rFonts w:ascii="Garamond" w:hAnsi="Garamond" w:cs="Times New Roman"/>
              <w:highlight w:val="yellow"/>
            </w:rPr>
          </w:rPrChange>
        </w:rPr>
        <w:t xml:space="preserve">accuracy, </w:t>
      </w:r>
      <w:ins w:id="57" w:author="James Midkiff" w:date="2021-06-02T12:52:00Z">
        <w:r w:rsidR="0045595E" w:rsidRPr="0045595E">
          <w:rPr>
            <w:rFonts w:ascii="Garamond" w:hAnsi="Garamond" w:cs="Times New Roman"/>
            <w:rPrChange w:id="58" w:author="James Midkiff" w:date="2021-06-02T12:52:00Z">
              <w:rPr>
                <w:rFonts w:ascii="Garamond" w:hAnsi="Garamond" w:cs="Times New Roman"/>
                <w:highlight w:val="yellow"/>
              </w:rPr>
            </w:rPrChange>
          </w:rPr>
          <w:t xml:space="preserve">and </w:t>
        </w:r>
      </w:ins>
      <w:r w:rsidRPr="0045595E">
        <w:rPr>
          <w:rFonts w:ascii="Garamond" w:hAnsi="Garamond" w:cs="Times New Roman"/>
          <w:rPrChange w:id="59" w:author="James Midkiff" w:date="2021-06-02T12:52:00Z">
            <w:rPr>
              <w:rFonts w:ascii="Garamond" w:hAnsi="Garamond" w:cs="Times New Roman"/>
              <w:highlight w:val="yellow"/>
            </w:rPr>
          </w:rPrChange>
        </w:rPr>
        <w:t>precision</w:t>
      </w:r>
      <w:del w:id="60" w:author="James Midkiff" w:date="2021-06-02T12:52:00Z">
        <w:r w:rsidRPr="000235F9" w:rsidDel="0045595E">
          <w:rPr>
            <w:rFonts w:ascii="Garamond" w:hAnsi="Garamond" w:cs="Times New Roman"/>
            <w:highlight w:val="yellow"/>
          </w:rPr>
          <w:delText xml:space="preserve"> and recall</w:delText>
        </w:r>
      </w:del>
      <w:r>
        <w:rPr>
          <w:rFonts w:ascii="Garamond" w:hAnsi="Garamond" w:cs="Times New Roman"/>
        </w:rPr>
        <w:t xml:space="preserve">. </w:t>
      </w:r>
      <w:r w:rsidR="000235F9">
        <w:rPr>
          <w:rFonts w:ascii="Garamond" w:hAnsi="Garamond" w:cs="Times New Roman"/>
        </w:rPr>
        <w:t>As noted above, our models were evaluated based on the highest recall achieved—as our objective was to minimize false negatives.</w:t>
      </w:r>
      <w:r w:rsidR="001B36F0">
        <w:rPr>
          <w:rFonts w:ascii="Garamond" w:hAnsi="Garamond" w:cs="Times New Roman"/>
        </w:rPr>
        <w:t xml:space="preserve"> </w:t>
      </w:r>
      <w:ins w:id="61" w:author="James Midkiff" w:date="2021-06-02T12:31:00Z">
        <w:r w:rsidR="00955344">
          <w:rPr>
            <w:rFonts w:ascii="Garamond" w:hAnsi="Garamond" w:cs="Times New Roman"/>
          </w:rPr>
          <w:t xml:space="preserve">Incorporating accuracy and precision metrics helps to understand the tradeoffs </w:t>
        </w:r>
      </w:ins>
      <w:ins w:id="62" w:author="James Midkiff" w:date="2021-06-02T12:32:00Z">
        <w:r w:rsidR="00955344">
          <w:rPr>
            <w:rFonts w:ascii="Garamond" w:hAnsi="Garamond" w:cs="Times New Roman"/>
          </w:rPr>
          <w:t xml:space="preserve">which </w:t>
        </w:r>
      </w:ins>
      <w:ins w:id="63" w:author="James Midkiff" w:date="2021-06-02T12:31:00Z">
        <w:r w:rsidR="00955344">
          <w:rPr>
            <w:rFonts w:ascii="Garamond" w:hAnsi="Garamond" w:cs="Times New Roman"/>
          </w:rPr>
          <w:t xml:space="preserve">researchers and policymakers </w:t>
        </w:r>
      </w:ins>
      <w:ins w:id="64" w:author="James Midkiff" w:date="2021-06-02T12:33:00Z">
        <w:r w:rsidR="00955344">
          <w:rPr>
            <w:rFonts w:ascii="Garamond" w:hAnsi="Garamond" w:cs="Times New Roman"/>
          </w:rPr>
          <w:t xml:space="preserve">face when choosing among different models and parameters. </w:t>
        </w:r>
      </w:ins>
      <w:del w:id="65" w:author="James Midkiff" w:date="2021-06-02T12:33:00Z">
        <w:r w:rsidR="001B36F0" w:rsidDel="00955344">
          <w:rPr>
            <w:rFonts w:ascii="Garamond" w:hAnsi="Garamond" w:cs="Times New Roman"/>
          </w:rPr>
          <w:delText>[</w:delText>
        </w:r>
        <w:r w:rsidR="001B36F0" w:rsidRPr="003A3FA3" w:rsidDel="00955344">
          <w:rPr>
            <w:rFonts w:ascii="Garamond" w:hAnsi="Garamond" w:cs="Times New Roman"/>
            <w:b/>
            <w:bCs/>
            <w:highlight w:val="yellow"/>
          </w:rPr>
          <w:delText>Insert justification</w:delText>
        </w:r>
        <w:r w:rsidR="00227D2F" w:rsidRPr="003A3FA3" w:rsidDel="00955344">
          <w:rPr>
            <w:rFonts w:ascii="Garamond" w:hAnsi="Garamond" w:cs="Times New Roman"/>
            <w:b/>
            <w:bCs/>
            <w:highlight w:val="yellow"/>
          </w:rPr>
          <w:delText xml:space="preserve"> of</w:delText>
        </w:r>
        <w:r w:rsidR="001B36F0" w:rsidRPr="003A3FA3" w:rsidDel="00955344">
          <w:rPr>
            <w:rFonts w:ascii="Garamond" w:hAnsi="Garamond" w:cs="Times New Roman"/>
            <w:b/>
            <w:bCs/>
            <w:highlight w:val="yellow"/>
          </w:rPr>
          <w:delText xml:space="preserve"> accuracy/precision </w:delText>
        </w:r>
        <w:r w:rsidR="00B16A6A" w:rsidRPr="003A3FA3" w:rsidDel="00955344">
          <w:rPr>
            <w:rFonts w:ascii="Garamond" w:hAnsi="Garamond" w:cs="Times New Roman"/>
            <w:b/>
            <w:bCs/>
            <w:highlight w:val="yellow"/>
          </w:rPr>
          <w:delText xml:space="preserve">metrics </w:delText>
        </w:r>
        <w:r w:rsidR="001B36F0" w:rsidRPr="003A3FA3" w:rsidDel="00955344">
          <w:rPr>
            <w:rFonts w:ascii="Garamond" w:hAnsi="Garamond" w:cs="Times New Roman"/>
            <w:b/>
            <w:bCs/>
            <w:highlight w:val="yellow"/>
          </w:rPr>
          <w:delText>inclusion</w:delText>
        </w:r>
        <w:r w:rsidR="001B36F0" w:rsidDel="00955344">
          <w:rPr>
            <w:rFonts w:ascii="Garamond" w:hAnsi="Garamond" w:cs="Times New Roman"/>
          </w:rPr>
          <w:delText>].</w:delText>
        </w:r>
        <w:r w:rsidR="000235F9" w:rsidDel="00955344">
          <w:rPr>
            <w:rFonts w:ascii="Garamond" w:hAnsi="Garamond" w:cs="Times New Roman"/>
          </w:rPr>
          <w:delText xml:space="preserve"> </w:delText>
        </w:r>
      </w:del>
      <w:r w:rsidR="00930DCC" w:rsidRPr="000235F9">
        <w:rPr>
          <w:rFonts w:ascii="Garamond" w:hAnsi="Garamond" w:cs="Times New Roman"/>
          <w:highlight w:val="yellow"/>
        </w:rPr>
        <w:t>Table X</w:t>
      </w:r>
      <w:r w:rsidR="00930DCC">
        <w:rPr>
          <w:rFonts w:ascii="Garamond" w:hAnsi="Garamond" w:cs="Times New Roman"/>
        </w:rPr>
        <w:t xml:space="preserve"> summarizes </w:t>
      </w:r>
      <w:r w:rsidR="000235F9">
        <w:rPr>
          <w:rFonts w:ascii="Garamond" w:hAnsi="Garamond" w:cs="Times New Roman"/>
        </w:rPr>
        <w:t>the results of our analysis. [</w:t>
      </w:r>
      <w:r w:rsidR="000235F9" w:rsidRPr="00237E28">
        <w:rPr>
          <w:rFonts w:ascii="Garamond" w:hAnsi="Garamond" w:cs="Times New Roman"/>
          <w:b/>
          <w:bCs/>
          <w:highlight w:val="yellow"/>
        </w:rPr>
        <w:t xml:space="preserve">Insert </w:t>
      </w:r>
      <w:r w:rsidR="00237E28" w:rsidRPr="00237E28">
        <w:rPr>
          <w:rFonts w:ascii="Garamond" w:hAnsi="Garamond" w:cs="Times New Roman"/>
          <w:b/>
          <w:bCs/>
          <w:highlight w:val="yellow"/>
        </w:rPr>
        <w:t xml:space="preserve">analysis </w:t>
      </w:r>
      <w:r w:rsidR="000235F9" w:rsidRPr="00237E28">
        <w:rPr>
          <w:rFonts w:ascii="Garamond" w:hAnsi="Garamond" w:cs="Times New Roman"/>
          <w:b/>
          <w:bCs/>
          <w:highlight w:val="yellow"/>
        </w:rPr>
        <w:t>of the table, description of the best model</w:t>
      </w:r>
      <w:r w:rsidR="00237E28" w:rsidRPr="00237E28">
        <w:rPr>
          <w:rFonts w:ascii="Garamond" w:hAnsi="Garamond" w:cs="Times New Roman"/>
          <w:b/>
          <w:bCs/>
          <w:highlight w:val="yellow"/>
        </w:rPr>
        <w:t>, and any potential tradeoffs across models</w:t>
      </w:r>
      <w:r w:rsidR="000235F9">
        <w:rPr>
          <w:rFonts w:ascii="Garamond" w:hAnsi="Garamond" w:cs="Times New Roman"/>
        </w:rPr>
        <w:t>].</w:t>
      </w:r>
    </w:p>
    <w:p w14:paraId="55446DD4" w14:textId="3D363FA6" w:rsidR="00C25E38" w:rsidRDefault="00C25E38" w:rsidP="007B670A">
      <w:pPr>
        <w:pStyle w:val="NoSpacing"/>
        <w:jc w:val="both"/>
        <w:rPr>
          <w:ins w:id="66" w:author="James Midkiff" w:date="2021-06-02T12:39:00Z"/>
          <w:rFonts w:ascii="Garamond" w:hAnsi="Garamond" w:cs="Times New Roman"/>
        </w:rPr>
      </w:pPr>
    </w:p>
    <w:p w14:paraId="653490C7" w14:textId="151422C4" w:rsidR="00C25E38" w:rsidRDefault="00C25E38" w:rsidP="00C25E38">
      <w:pPr>
        <w:pStyle w:val="NoSpacing"/>
        <w:jc w:val="center"/>
        <w:rPr>
          <w:ins w:id="67" w:author="James Midkiff" w:date="2021-06-02T12:40:00Z"/>
          <w:rFonts w:ascii="Garamond" w:hAnsi="Garamond" w:cs="Times New Roman"/>
          <w:b/>
          <w:bCs/>
        </w:rPr>
      </w:pPr>
      <w:ins w:id="68" w:author="James Midkiff" w:date="2021-06-02T12:39:00Z">
        <w:r>
          <w:rPr>
            <w:rFonts w:ascii="Garamond" w:hAnsi="Garamond" w:cs="Times New Roman"/>
            <w:b/>
            <w:bCs/>
          </w:rPr>
          <w:t>Best Models</w:t>
        </w:r>
      </w:ins>
      <w:ins w:id="69" w:author="James Midkiff" w:date="2021-06-02T12:40:00Z">
        <w:r>
          <w:rPr>
            <w:rFonts w:ascii="Garamond" w:hAnsi="Garamond" w:cs="Times New Roman"/>
            <w:b/>
            <w:bCs/>
          </w:rPr>
          <w:t xml:space="preserve"> </w:t>
        </w:r>
      </w:ins>
      <w:ins w:id="70" w:author="James Midkiff" w:date="2021-06-02T13:30:00Z">
        <w:r w:rsidR="00FF50A6">
          <w:rPr>
            <w:rFonts w:ascii="Garamond" w:hAnsi="Garamond" w:cs="Times New Roman"/>
            <w:b/>
            <w:bCs/>
          </w:rPr>
          <w:t>for Predicting Lead Levels Across Chicago Block Groups (BGs)</w:t>
        </w:r>
      </w:ins>
    </w:p>
    <w:p w14:paraId="1E72173E" w14:textId="77777777" w:rsidR="00C25E38" w:rsidRPr="00C25E38" w:rsidRDefault="00C25E38">
      <w:pPr>
        <w:pStyle w:val="NoSpacing"/>
        <w:jc w:val="center"/>
        <w:rPr>
          <w:rFonts w:ascii="Garamond" w:hAnsi="Garamond" w:cs="Times New Roman"/>
          <w:b/>
          <w:bCs/>
          <w:rPrChange w:id="71" w:author="James Midkiff" w:date="2021-06-02T12:39:00Z">
            <w:rPr>
              <w:rFonts w:ascii="Garamond" w:hAnsi="Garamond" w:cs="Times New Roman"/>
            </w:rPr>
          </w:rPrChange>
        </w:rPr>
        <w:pPrChange w:id="72" w:author="James Midkiff" w:date="2021-06-02T12:39:00Z">
          <w:pPr>
            <w:pStyle w:val="NoSpacing"/>
            <w:jc w:val="both"/>
          </w:pPr>
        </w:pPrChange>
      </w:pPr>
    </w:p>
    <w:tbl>
      <w:tblPr>
        <w:tblStyle w:val="TableGrid"/>
        <w:tblW w:w="10895" w:type="dxa"/>
        <w:jc w:val="center"/>
        <w:tblLook w:val="04A0" w:firstRow="1" w:lastRow="0" w:firstColumn="1" w:lastColumn="0" w:noHBand="0" w:noVBand="1"/>
        <w:tblPrChange w:id="73" w:author="James Midkiff" w:date="2021-06-02T13:47:00Z">
          <w:tblPr>
            <w:tblStyle w:val="TableGrid"/>
            <w:tblW w:w="10980" w:type="dxa"/>
            <w:jc w:val="center"/>
            <w:tblLook w:val="04A0" w:firstRow="1" w:lastRow="0" w:firstColumn="1" w:lastColumn="0" w:noHBand="0" w:noVBand="1"/>
          </w:tblPr>
        </w:tblPrChange>
      </w:tblPr>
      <w:tblGrid>
        <w:gridCol w:w="815"/>
        <w:gridCol w:w="1434"/>
        <w:gridCol w:w="1165"/>
        <w:gridCol w:w="2244"/>
        <w:gridCol w:w="2155"/>
        <w:gridCol w:w="912"/>
        <w:gridCol w:w="1085"/>
        <w:gridCol w:w="1085"/>
        <w:tblGridChange w:id="74">
          <w:tblGrid>
            <w:gridCol w:w="815"/>
            <w:gridCol w:w="1434"/>
            <w:gridCol w:w="1165"/>
            <w:gridCol w:w="2244"/>
            <w:gridCol w:w="2155"/>
            <w:gridCol w:w="912"/>
            <w:gridCol w:w="85"/>
            <w:gridCol w:w="1000"/>
            <w:gridCol w:w="85"/>
            <w:gridCol w:w="1000"/>
            <w:gridCol w:w="85"/>
          </w:tblGrid>
        </w:tblGridChange>
      </w:tblGrid>
      <w:tr w:rsidR="00244186" w14:paraId="5DBF8DEE" w14:textId="77777777" w:rsidTr="00244186">
        <w:trPr>
          <w:trHeight w:val="683"/>
          <w:jc w:val="center"/>
          <w:ins w:id="75" w:author="James Midkiff" w:date="2021-06-02T12:33:00Z"/>
          <w:trPrChange w:id="76" w:author="James Midkiff" w:date="2021-06-02T13:47:00Z">
            <w:trPr>
              <w:trHeight w:val="683"/>
              <w:jc w:val="center"/>
            </w:trPr>
          </w:trPrChange>
        </w:trPr>
        <w:tc>
          <w:tcPr>
            <w:tcW w:w="815" w:type="dxa"/>
            <w:tcPrChange w:id="77" w:author="James Midkiff" w:date="2021-06-02T13:47:00Z">
              <w:tcPr>
                <w:tcW w:w="815" w:type="dxa"/>
              </w:tcPr>
            </w:tcPrChange>
          </w:tcPr>
          <w:p w14:paraId="2532A9CD" w14:textId="7719B670" w:rsidR="00244186" w:rsidRPr="00244186" w:rsidRDefault="00244186">
            <w:pPr>
              <w:pStyle w:val="NoSpacing"/>
              <w:jc w:val="right"/>
              <w:rPr>
                <w:ins w:id="78" w:author="James Midkiff" w:date="2021-06-02T13:43:00Z"/>
                <w:rFonts w:ascii="Garamond" w:hAnsi="Garamond" w:cs="Times New Roman"/>
                <w:b/>
                <w:bCs/>
                <w:sz w:val="22"/>
                <w:szCs w:val="22"/>
              </w:rPr>
              <w:pPrChange w:id="79" w:author="James Midkiff" w:date="2021-06-02T13:43:00Z">
                <w:pPr>
                  <w:pStyle w:val="NoSpacing"/>
                  <w:jc w:val="both"/>
                </w:pPr>
              </w:pPrChange>
            </w:pPr>
            <w:ins w:id="80" w:author="James Midkiff" w:date="2021-06-02T13:43:00Z">
              <w:r>
                <w:rPr>
                  <w:rFonts w:ascii="Garamond" w:hAnsi="Garamond" w:cs="Times New Roman"/>
                  <w:b/>
                  <w:bCs/>
                  <w:sz w:val="22"/>
                  <w:szCs w:val="22"/>
                </w:rPr>
                <w:t xml:space="preserve">Model  </w:t>
              </w:r>
            </w:ins>
            <w:ins w:id="81" w:author="James Midkiff" w:date="2021-06-02T13:44:00Z">
              <w:r>
                <w:rPr>
                  <w:rFonts w:ascii="Garamond" w:hAnsi="Garamond" w:cs="Times New Roman"/>
                  <w:b/>
                  <w:bCs/>
                  <w:sz w:val="22"/>
                  <w:szCs w:val="22"/>
                </w:rPr>
                <w:t xml:space="preserve"> ID</w:t>
              </w:r>
            </w:ins>
          </w:p>
        </w:tc>
        <w:tc>
          <w:tcPr>
            <w:tcW w:w="1434" w:type="dxa"/>
            <w:tcPrChange w:id="82" w:author="James Midkiff" w:date="2021-06-02T13:47:00Z">
              <w:tcPr>
                <w:tcW w:w="1434" w:type="dxa"/>
              </w:tcPr>
            </w:tcPrChange>
          </w:tcPr>
          <w:p w14:paraId="0899B605" w14:textId="1AFADE66" w:rsidR="00244186" w:rsidRPr="0045595E" w:rsidRDefault="00244186" w:rsidP="007B670A">
            <w:pPr>
              <w:pStyle w:val="NoSpacing"/>
              <w:jc w:val="both"/>
              <w:rPr>
                <w:ins w:id="83" w:author="James Midkiff" w:date="2021-06-02T12:33:00Z"/>
                <w:rFonts w:ascii="Garamond" w:hAnsi="Garamond" w:cs="Times New Roman"/>
                <w:b/>
                <w:bCs/>
                <w:sz w:val="22"/>
                <w:szCs w:val="22"/>
                <w:rPrChange w:id="84" w:author="James Midkiff" w:date="2021-06-02T12:49:00Z">
                  <w:rPr>
                    <w:ins w:id="85" w:author="James Midkiff" w:date="2021-06-02T12:33:00Z"/>
                    <w:rFonts w:ascii="Garamond" w:hAnsi="Garamond" w:cs="Times New Roman"/>
                  </w:rPr>
                </w:rPrChange>
              </w:rPr>
            </w:pPr>
            <w:ins w:id="86" w:author="James Midkiff" w:date="2021-06-02T12:34:00Z">
              <w:r w:rsidRPr="0045595E">
                <w:rPr>
                  <w:rFonts w:ascii="Garamond" w:hAnsi="Garamond" w:cs="Times New Roman"/>
                  <w:b/>
                  <w:bCs/>
                  <w:sz w:val="22"/>
                  <w:szCs w:val="22"/>
                  <w:rPrChange w:id="87" w:author="James Midkiff" w:date="2021-06-02T12:49:00Z">
                    <w:rPr>
                      <w:rFonts w:ascii="Garamond" w:hAnsi="Garamond" w:cs="Times New Roman"/>
                    </w:rPr>
                  </w:rPrChange>
                </w:rPr>
                <w:t>Type</w:t>
              </w:r>
            </w:ins>
          </w:p>
        </w:tc>
        <w:tc>
          <w:tcPr>
            <w:tcW w:w="1165" w:type="dxa"/>
            <w:tcPrChange w:id="88" w:author="James Midkiff" w:date="2021-06-02T13:47:00Z">
              <w:tcPr>
                <w:tcW w:w="1165" w:type="dxa"/>
              </w:tcPr>
            </w:tcPrChange>
          </w:tcPr>
          <w:p w14:paraId="0BE88B14" w14:textId="4146CA77" w:rsidR="00244186" w:rsidRPr="0045595E" w:rsidRDefault="00244186" w:rsidP="007B670A">
            <w:pPr>
              <w:pStyle w:val="NoSpacing"/>
              <w:jc w:val="both"/>
              <w:rPr>
                <w:ins w:id="89" w:author="James Midkiff" w:date="2021-06-02T12:33:00Z"/>
                <w:rFonts w:ascii="Garamond" w:hAnsi="Garamond" w:cs="Times New Roman"/>
                <w:b/>
                <w:bCs/>
                <w:sz w:val="22"/>
                <w:szCs w:val="22"/>
                <w:rPrChange w:id="90" w:author="James Midkiff" w:date="2021-06-02T12:49:00Z">
                  <w:rPr>
                    <w:ins w:id="91" w:author="James Midkiff" w:date="2021-06-02T12:33:00Z"/>
                    <w:rFonts w:ascii="Garamond" w:hAnsi="Garamond" w:cs="Times New Roman"/>
                  </w:rPr>
                </w:rPrChange>
              </w:rPr>
            </w:pPr>
            <w:ins w:id="92" w:author="James Midkiff" w:date="2021-06-02T12:34:00Z">
              <w:r w:rsidRPr="0045595E">
                <w:rPr>
                  <w:rFonts w:ascii="Garamond" w:hAnsi="Garamond" w:cs="Times New Roman"/>
                  <w:b/>
                  <w:bCs/>
                  <w:sz w:val="22"/>
                  <w:szCs w:val="22"/>
                  <w:rPrChange w:id="93" w:author="James Midkiff" w:date="2021-06-02T12:49:00Z">
                    <w:rPr>
                      <w:rFonts w:ascii="Garamond" w:hAnsi="Garamond" w:cs="Times New Roman"/>
                    </w:rPr>
                  </w:rPrChange>
                </w:rPr>
                <w:t>Model</w:t>
              </w:r>
            </w:ins>
            <w:ins w:id="94" w:author="James Midkiff" w:date="2021-06-02T13:44:00Z">
              <w:r>
                <w:rPr>
                  <w:rFonts w:ascii="Garamond" w:hAnsi="Garamond" w:cs="Times New Roman"/>
                  <w:b/>
                  <w:bCs/>
                  <w:sz w:val="22"/>
                  <w:szCs w:val="22"/>
                </w:rPr>
                <w:t xml:space="preserve"> </w:t>
              </w:r>
            </w:ins>
          </w:p>
        </w:tc>
        <w:tc>
          <w:tcPr>
            <w:tcW w:w="2244" w:type="dxa"/>
            <w:tcPrChange w:id="95" w:author="James Midkiff" w:date="2021-06-02T13:47:00Z">
              <w:tcPr>
                <w:tcW w:w="2244" w:type="dxa"/>
              </w:tcPr>
            </w:tcPrChange>
          </w:tcPr>
          <w:p w14:paraId="5A5951EE" w14:textId="71567314" w:rsidR="00244186" w:rsidRPr="0045595E" w:rsidRDefault="00244186" w:rsidP="007B670A">
            <w:pPr>
              <w:pStyle w:val="NoSpacing"/>
              <w:jc w:val="both"/>
              <w:rPr>
                <w:ins w:id="96" w:author="James Midkiff" w:date="2021-06-02T12:35:00Z"/>
                <w:rFonts w:ascii="Garamond" w:hAnsi="Garamond" w:cs="Times New Roman"/>
                <w:b/>
                <w:bCs/>
                <w:sz w:val="22"/>
                <w:szCs w:val="22"/>
                <w:rPrChange w:id="97" w:author="James Midkiff" w:date="2021-06-02T12:49:00Z">
                  <w:rPr>
                    <w:ins w:id="98" w:author="James Midkiff" w:date="2021-06-02T12:35:00Z"/>
                    <w:rFonts w:ascii="Garamond" w:hAnsi="Garamond" w:cs="Times New Roman"/>
                  </w:rPr>
                </w:rPrChange>
              </w:rPr>
            </w:pPr>
            <w:ins w:id="99" w:author="James Midkiff" w:date="2021-06-02T12:35:00Z">
              <w:r w:rsidRPr="0045595E">
                <w:rPr>
                  <w:rFonts w:ascii="Garamond" w:hAnsi="Garamond" w:cs="Times New Roman"/>
                  <w:b/>
                  <w:bCs/>
                  <w:sz w:val="22"/>
                  <w:szCs w:val="22"/>
                  <w:rPrChange w:id="100" w:author="James Midkiff" w:date="2021-06-02T12:49:00Z">
                    <w:rPr>
                      <w:rFonts w:ascii="Garamond" w:hAnsi="Garamond" w:cs="Times New Roman"/>
                    </w:rPr>
                  </w:rPrChange>
                </w:rPr>
                <w:t xml:space="preserve">Target </w:t>
              </w:r>
            </w:ins>
          </w:p>
        </w:tc>
        <w:tc>
          <w:tcPr>
            <w:tcW w:w="2155" w:type="dxa"/>
            <w:tcPrChange w:id="101" w:author="James Midkiff" w:date="2021-06-02T13:47:00Z">
              <w:tcPr>
                <w:tcW w:w="2155" w:type="dxa"/>
              </w:tcPr>
            </w:tcPrChange>
          </w:tcPr>
          <w:p w14:paraId="732C26A6" w14:textId="20E63C49" w:rsidR="00244186" w:rsidRPr="0045595E" w:rsidRDefault="00244186" w:rsidP="007B670A">
            <w:pPr>
              <w:pStyle w:val="NoSpacing"/>
              <w:jc w:val="both"/>
              <w:rPr>
                <w:ins w:id="102" w:author="James Midkiff" w:date="2021-06-02T12:33:00Z"/>
                <w:rFonts w:ascii="Garamond" w:hAnsi="Garamond" w:cs="Times New Roman"/>
                <w:b/>
                <w:bCs/>
                <w:sz w:val="22"/>
                <w:szCs w:val="22"/>
                <w:rPrChange w:id="103" w:author="James Midkiff" w:date="2021-06-02T12:49:00Z">
                  <w:rPr>
                    <w:ins w:id="104" w:author="James Midkiff" w:date="2021-06-02T12:33:00Z"/>
                    <w:rFonts w:ascii="Garamond" w:hAnsi="Garamond" w:cs="Times New Roman"/>
                  </w:rPr>
                </w:rPrChange>
              </w:rPr>
            </w:pPr>
            <w:ins w:id="105" w:author="James Midkiff" w:date="2021-06-02T13:32:00Z">
              <w:r>
                <w:rPr>
                  <w:rFonts w:ascii="Garamond" w:hAnsi="Garamond" w:cs="Times New Roman"/>
                  <w:b/>
                  <w:bCs/>
                  <w:sz w:val="22"/>
                  <w:szCs w:val="22"/>
                </w:rPr>
                <w:t xml:space="preserve">Best </w:t>
              </w:r>
            </w:ins>
            <w:ins w:id="106" w:author="James Midkiff" w:date="2021-06-02T12:34:00Z">
              <w:r w:rsidRPr="0045595E">
                <w:rPr>
                  <w:rFonts w:ascii="Garamond" w:hAnsi="Garamond" w:cs="Times New Roman"/>
                  <w:b/>
                  <w:bCs/>
                  <w:sz w:val="22"/>
                  <w:szCs w:val="22"/>
                  <w:rPrChange w:id="107" w:author="James Midkiff" w:date="2021-06-02T12:49:00Z">
                    <w:rPr>
                      <w:rFonts w:ascii="Garamond" w:hAnsi="Garamond" w:cs="Times New Roman"/>
                    </w:rPr>
                  </w:rPrChange>
                </w:rPr>
                <w:t>Parameters</w:t>
              </w:r>
            </w:ins>
            <w:ins w:id="108" w:author="James Midkiff" w:date="2021-06-02T13:32:00Z">
              <w:r>
                <w:rPr>
                  <w:rFonts w:ascii="Garamond" w:hAnsi="Garamond" w:cs="Times New Roman"/>
                  <w:b/>
                  <w:bCs/>
                  <w:sz w:val="22"/>
                  <w:szCs w:val="22"/>
                </w:rPr>
                <w:t xml:space="preserve"> for Model</w:t>
              </w:r>
            </w:ins>
          </w:p>
        </w:tc>
        <w:tc>
          <w:tcPr>
            <w:tcW w:w="912" w:type="dxa"/>
            <w:tcPrChange w:id="109" w:author="James Midkiff" w:date="2021-06-02T13:47:00Z">
              <w:tcPr>
                <w:tcW w:w="997" w:type="dxa"/>
                <w:gridSpan w:val="2"/>
              </w:tcPr>
            </w:tcPrChange>
          </w:tcPr>
          <w:p w14:paraId="7FD3AAD5" w14:textId="05B79D87" w:rsidR="00244186" w:rsidRPr="0045595E" w:rsidRDefault="00244186">
            <w:pPr>
              <w:pStyle w:val="NoSpacing"/>
              <w:jc w:val="right"/>
              <w:rPr>
                <w:ins w:id="110" w:author="James Midkiff" w:date="2021-06-02T12:33:00Z"/>
                <w:rFonts w:ascii="Garamond" w:hAnsi="Garamond" w:cs="Times New Roman"/>
                <w:b/>
                <w:bCs/>
                <w:sz w:val="22"/>
                <w:szCs w:val="22"/>
                <w:rPrChange w:id="111" w:author="James Midkiff" w:date="2021-06-02T12:49:00Z">
                  <w:rPr>
                    <w:ins w:id="112" w:author="James Midkiff" w:date="2021-06-02T12:33:00Z"/>
                    <w:rFonts w:ascii="Garamond" w:hAnsi="Garamond" w:cs="Times New Roman"/>
                  </w:rPr>
                </w:rPrChange>
              </w:rPr>
              <w:pPrChange w:id="113" w:author="James Midkiff" w:date="2021-06-02T12:51:00Z">
                <w:pPr>
                  <w:pStyle w:val="NoSpacing"/>
                  <w:jc w:val="both"/>
                </w:pPr>
              </w:pPrChange>
            </w:pPr>
            <w:ins w:id="114" w:author="James Midkiff" w:date="2021-06-02T12:40:00Z">
              <w:r w:rsidRPr="0045595E">
                <w:rPr>
                  <w:rFonts w:ascii="Garamond" w:hAnsi="Garamond" w:cs="Times New Roman"/>
                  <w:b/>
                  <w:bCs/>
                  <w:sz w:val="22"/>
                  <w:szCs w:val="22"/>
                  <w:rPrChange w:id="115" w:author="James Midkiff" w:date="2021-06-02T12:49:00Z">
                    <w:rPr>
                      <w:rFonts w:ascii="Garamond" w:hAnsi="Garamond" w:cs="Times New Roman"/>
                    </w:rPr>
                  </w:rPrChange>
                </w:rPr>
                <w:t>T</w:t>
              </w:r>
            </w:ins>
            <w:ins w:id="116" w:author="James Midkiff" w:date="2021-06-02T12:41:00Z">
              <w:r w:rsidRPr="0045595E">
                <w:rPr>
                  <w:rFonts w:ascii="Garamond" w:hAnsi="Garamond" w:cs="Times New Roman"/>
                  <w:b/>
                  <w:bCs/>
                  <w:sz w:val="22"/>
                  <w:szCs w:val="22"/>
                  <w:rPrChange w:id="117" w:author="James Midkiff" w:date="2021-06-02T12:49:00Z">
                    <w:rPr>
                      <w:rFonts w:ascii="Garamond" w:hAnsi="Garamond" w:cs="Times New Roman"/>
                    </w:rPr>
                  </w:rPrChange>
                </w:rPr>
                <w:t xml:space="preserve">est </w:t>
              </w:r>
            </w:ins>
            <w:ins w:id="118" w:author="James Midkiff" w:date="2021-06-02T12:34:00Z">
              <w:r w:rsidRPr="0045595E">
                <w:rPr>
                  <w:rFonts w:ascii="Garamond" w:hAnsi="Garamond" w:cs="Times New Roman"/>
                  <w:b/>
                  <w:bCs/>
                  <w:sz w:val="22"/>
                  <w:szCs w:val="22"/>
                  <w:rPrChange w:id="119" w:author="James Midkiff" w:date="2021-06-02T12:49:00Z">
                    <w:rPr>
                      <w:rFonts w:ascii="Garamond" w:hAnsi="Garamond" w:cs="Times New Roman"/>
                    </w:rPr>
                  </w:rPrChange>
                </w:rPr>
                <w:t>Recall</w:t>
              </w:r>
            </w:ins>
          </w:p>
        </w:tc>
        <w:tc>
          <w:tcPr>
            <w:tcW w:w="1085" w:type="dxa"/>
            <w:tcPrChange w:id="120" w:author="James Midkiff" w:date="2021-06-02T13:47:00Z">
              <w:tcPr>
                <w:tcW w:w="1085" w:type="dxa"/>
                <w:gridSpan w:val="2"/>
              </w:tcPr>
            </w:tcPrChange>
          </w:tcPr>
          <w:p w14:paraId="764DA962" w14:textId="4B933227" w:rsidR="00244186" w:rsidRPr="0045595E" w:rsidRDefault="00244186">
            <w:pPr>
              <w:pStyle w:val="NoSpacing"/>
              <w:jc w:val="right"/>
              <w:rPr>
                <w:ins w:id="121" w:author="James Midkiff" w:date="2021-06-02T12:33:00Z"/>
                <w:rFonts w:ascii="Garamond" w:hAnsi="Garamond" w:cs="Times New Roman"/>
                <w:b/>
                <w:bCs/>
                <w:sz w:val="22"/>
                <w:szCs w:val="22"/>
                <w:rPrChange w:id="122" w:author="James Midkiff" w:date="2021-06-02T12:49:00Z">
                  <w:rPr>
                    <w:ins w:id="123" w:author="James Midkiff" w:date="2021-06-02T12:33:00Z"/>
                    <w:rFonts w:ascii="Garamond" w:hAnsi="Garamond" w:cs="Times New Roman"/>
                  </w:rPr>
                </w:rPrChange>
              </w:rPr>
              <w:pPrChange w:id="124" w:author="James Midkiff" w:date="2021-06-02T12:51:00Z">
                <w:pPr>
                  <w:pStyle w:val="NoSpacing"/>
                  <w:jc w:val="both"/>
                </w:pPr>
              </w:pPrChange>
            </w:pPr>
            <w:ins w:id="125" w:author="James Midkiff" w:date="2021-06-02T12:41:00Z">
              <w:r w:rsidRPr="0045595E">
                <w:rPr>
                  <w:rFonts w:ascii="Garamond" w:hAnsi="Garamond" w:cs="Times New Roman"/>
                  <w:b/>
                  <w:bCs/>
                  <w:sz w:val="22"/>
                  <w:szCs w:val="22"/>
                  <w:rPrChange w:id="126" w:author="James Midkiff" w:date="2021-06-02T12:49:00Z">
                    <w:rPr>
                      <w:rFonts w:ascii="Garamond" w:hAnsi="Garamond" w:cs="Times New Roman"/>
                    </w:rPr>
                  </w:rPrChange>
                </w:rPr>
                <w:t xml:space="preserve">Test </w:t>
              </w:r>
            </w:ins>
            <w:ins w:id="127" w:author="James Midkiff" w:date="2021-06-02T12:34:00Z">
              <w:r w:rsidRPr="0045595E">
                <w:rPr>
                  <w:rFonts w:ascii="Garamond" w:hAnsi="Garamond" w:cs="Times New Roman"/>
                  <w:b/>
                  <w:bCs/>
                  <w:sz w:val="22"/>
                  <w:szCs w:val="22"/>
                  <w:rPrChange w:id="128" w:author="James Midkiff" w:date="2021-06-02T12:49:00Z">
                    <w:rPr>
                      <w:rFonts w:ascii="Garamond" w:hAnsi="Garamond" w:cs="Times New Roman"/>
                    </w:rPr>
                  </w:rPrChange>
                </w:rPr>
                <w:t>Accuracy</w:t>
              </w:r>
            </w:ins>
          </w:p>
        </w:tc>
        <w:tc>
          <w:tcPr>
            <w:tcW w:w="1085" w:type="dxa"/>
            <w:tcPrChange w:id="129" w:author="James Midkiff" w:date="2021-06-02T13:47:00Z">
              <w:tcPr>
                <w:tcW w:w="1085" w:type="dxa"/>
                <w:gridSpan w:val="2"/>
              </w:tcPr>
            </w:tcPrChange>
          </w:tcPr>
          <w:p w14:paraId="1C68061F" w14:textId="139EAA21" w:rsidR="00244186" w:rsidRPr="0045595E" w:rsidRDefault="00244186">
            <w:pPr>
              <w:pStyle w:val="NoSpacing"/>
              <w:jc w:val="right"/>
              <w:rPr>
                <w:ins w:id="130" w:author="James Midkiff" w:date="2021-06-02T12:33:00Z"/>
                <w:rFonts w:ascii="Garamond" w:hAnsi="Garamond" w:cs="Times New Roman"/>
                <w:b/>
                <w:bCs/>
                <w:sz w:val="22"/>
                <w:szCs w:val="22"/>
                <w:rPrChange w:id="131" w:author="James Midkiff" w:date="2021-06-02T12:49:00Z">
                  <w:rPr>
                    <w:ins w:id="132" w:author="James Midkiff" w:date="2021-06-02T12:33:00Z"/>
                    <w:rFonts w:ascii="Garamond" w:hAnsi="Garamond" w:cs="Times New Roman"/>
                  </w:rPr>
                </w:rPrChange>
              </w:rPr>
              <w:pPrChange w:id="133" w:author="James Midkiff" w:date="2021-06-02T12:51:00Z">
                <w:pPr>
                  <w:pStyle w:val="NoSpacing"/>
                  <w:jc w:val="both"/>
                </w:pPr>
              </w:pPrChange>
            </w:pPr>
            <w:ins w:id="134" w:author="James Midkiff" w:date="2021-06-02T12:41:00Z">
              <w:r w:rsidRPr="0045595E">
                <w:rPr>
                  <w:rFonts w:ascii="Garamond" w:hAnsi="Garamond" w:cs="Times New Roman"/>
                  <w:b/>
                  <w:bCs/>
                  <w:sz w:val="22"/>
                  <w:szCs w:val="22"/>
                  <w:rPrChange w:id="135" w:author="James Midkiff" w:date="2021-06-02T12:49:00Z">
                    <w:rPr>
                      <w:rFonts w:ascii="Garamond" w:hAnsi="Garamond" w:cs="Times New Roman"/>
                    </w:rPr>
                  </w:rPrChange>
                </w:rPr>
                <w:t xml:space="preserve">Test </w:t>
              </w:r>
            </w:ins>
            <w:ins w:id="136" w:author="James Midkiff" w:date="2021-06-02T12:34:00Z">
              <w:r w:rsidRPr="0045595E">
                <w:rPr>
                  <w:rFonts w:ascii="Garamond" w:hAnsi="Garamond" w:cs="Times New Roman"/>
                  <w:b/>
                  <w:bCs/>
                  <w:sz w:val="22"/>
                  <w:szCs w:val="22"/>
                  <w:rPrChange w:id="137" w:author="James Midkiff" w:date="2021-06-02T12:49:00Z">
                    <w:rPr>
                      <w:rFonts w:ascii="Garamond" w:hAnsi="Garamond" w:cs="Times New Roman"/>
                    </w:rPr>
                  </w:rPrChange>
                </w:rPr>
                <w:t>Precision</w:t>
              </w:r>
            </w:ins>
          </w:p>
        </w:tc>
      </w:tr>
      <w:tr w:rsidR="00244186" w14:paraId="5CE1D06B" w14:textId="77777777" w:rsidTr="00244186">
        <w:trPr>
          <w:trHeight w:val="1861"/>
          <w:jc w:val="center"/>
          <w:ins w:id="138" w:author="James Midkiff" w:date="2021-06-02T12:33:00Z"/>
          <w:trPrChange w:id="139" w:author="James Midkiff" w:date="2021-06-02T13:47:00Z">
            <w:trPr>
              <w:trHeight w:val="1861"/>
              <w:jc w:val="center"/>
            </w:trPr>
          </w:trPrChange>
        </w:trPr>
        <w:tc>
          <w:tcPr>
            <w:tcW w:w="815" w:type="dxa"/>
            <w:vAlign w:val="center"/>
            <w:tcPrChange w:id="140" w:author="James Midkiff" w:date="2021-06-02T13:47:00Z">
              <w:tcPr>
                <w:tcW w:w="815" w:type="dxa"/>
              </w:tcPr>
            </w:tcPrChange>
          </w:tcPr>
          <w:p w14:paraId="20BAB10D" w14:textId="152D1E76" w:rsidR="00244186" w:rsidRPr="00244186" w:rsidRDefault="00244186">
            <w:pPr>
              <w:jc w:val="right"/>
              <w:rPr>
                <w:ins w:id="141" w:author="James Midkiff" w:date="2021-06-02T13:43:00Z"/>
                <w:rPrChange w:id="142" w:author="James Midkiff" w:date="2021-06-02T13:44:00Z">
                  <w:rPr>
                    <w:ins w:id="143" w:author="James Midkiff" w:date="2021-06-02T13:43:00Z"/>
                    <w:rFonts w:ascii="Garamond" w:hAnsi="Garamond" w:cs="Times New Roman"/>
                    <w:sz w:val="22"/>
                    <w:szCs w:val="22"/>
                  </w:rPr>
                </w:rPrChange>
              </w:rPr>
              <w:pPrChange w:id="144" w:author="James Midkiff" w:date="2021-06-02T13:47:00Z">
                <w:pPr>
                  <w:pStyle w:val="NoSpacing"/>
                  <w:jc w:val="both"/>
                </w:pPr>
              </w:pPrChange>
            </w:pPr>
            <w:ins w:id="145" w:author="James Midkiff" w:date="2021-06-02T13:43:00Z">
              <w:r w:rsidRPr="00244186">
                <w:t>1</w:t>
              </w:r>
            </w:ins>
          </w:p>
        </w:tc>
        <w:tc>
          <w:tcPr>
            <w:tcW w:w="1434" w:type="dxa"/>
            <w:vAlign w:val="center"/>
            <w:tcPrChange w:id="146" w:author="James Midkiff" w:date="2021-06-02T13:47:00Z">
              <w:tcPr>
                <w:tcW w:w="1434" w:type="dxa"/>
                <w:vAlign w:val="center"/>
              </w:tcPr>
            </w:tcPrChange>
          </w:tcPr>
          <w:p w14:paraId="18B4C5EB" w14:textId="23A8E089" w:rsidR="00244186" w:rsidRPr="00C25E38" w:rsidRDefault="00244186" w:rsidP="007B670A">
            <w:pPr>
              <w:pStyle w:val="NoSpacing"/>
              <w:jc w:val="both"/>
              <w:rPr>
                <w:ins w:id="147" w:author="James Midkiff" w:date="2021-06-02T12:33:00Z"/>
                <w:rFonts w:ascii="Garamond" w:hAnsi="Garamond" w:cs="Times New Roman"/>
                <w:sz w:val="22"/>
                <w:szCs w:val="22"/>
                <w:rPrChange w:id="148" w:author="James Midkiff" w:date="2021-06-02T12:42:00Z">
                  <w:rPr>
                    <w:ins w:id="149" w:author="James Midkiff" w:date="2021-06-02T12:33:00Z"/>
                    <w:rFonts w:ascii="Garamond" w:hAnsi="Garamond" w:cs="Times New Roman"/>
                  </w:rPr>
                </w:rPrChange>
              </w:rPr>
            </w:pPr>
            <w:ins w:id="150" w:author="James Midkiff" w:date="2021-06-02T12:34:00Z">
              <w:r w:rsidRPr="00C25E38">
                <w:rPr>
                  <w:rFonts w:ascii="Garamond" w:hAnsi="Garamond" w:cs="Times New Roman"/>
                  <w:sz w:val="22"/>
                  <w:szCs w:val="22"/>
                  <w:rPrChange w:id="151" w:author="James Midkiff" w:date="2021-06-02T12:42:00Z">
                    <w:rPr>
                      <w:rFonts w:ascii="Garamond" w:hAnsi="Garamond" w:cs="Times New Roman"/>
                    </w:rPr>
                  </w:rPrChange>
                </w:rPr>
                <w:t>Binary Classification</w:t>
              </w:r>
            </w:ins>
          </w:p>
        </w:tc>
        <w:tc>
          <w:tcPr>
            <w:tcW w:w="1165" w:type="dxa"/>
            <w:vAlign w:val="center"/>
            <w:tcPrChange w:id="152" w:author="James Midkiff" w:date="2021-06-02T13:47:00Z">
              <w:tcPr>
                <w:tcW w:w="1165" w:type="dxa"/>
                <w:vAlign w:val="center"/>
              </w:tcPr>
            </w:tcPrChange>
          </w:tcPr>
          <w:p w14:paraId="6A1995C5" w14:textId="61104137" w:rsidR="00244186" w:rsidRPr="00C25E38" w:rsidRDefault="00244186" w:rsidP="007B670A">
            <w:pPr>
              <w:pStyle w:val="NoSpacing"/>
              <w:jc w:val="both"/>
              <w:rPr>
                <w:ins w:id="153" w:author="James Midkiff" w:date="2021-06-02T12:33:00Z"/>
                <w:rFonts w:ascii="Garamond" w:hAnsi="Garamond" w:cs="Times New Roman"/>
                <w:sz w:val="22"/>
                <w:szCs w:val="22"/>
                <w:rPrChange w:id="154" w:author="James Midkiff" w:date="2021-06-02T12:42:00Z">
                  <w:rPr>
                    <w:ins w:id="155" w:author="James Midkiff" w:date="2021-06-02T12:33:00Z"/>
                    <w:rFonts w:ascii="Garamond" w:hAnsi="Garamond" w:cs="Times New Roman"/>
                  </w:rPr>
                </w:rPrChange>
              </w:rPr>
            </w:pPr>
            <w:ins w:id="156" w:author="James Midkiff" w:date="2021-06-02T12:34:00Z">
              <w:r w:rsidRPr="00C25E38">
                <w:rPr>
                  <w:rFonts w:ascii="Garamond" w:hAnsi="Garamond" w:cs="Times New Roman"/>
                  <w:sz w:val="22"/>
                  <w:szCs w:val="22"/>
                  <w:rPrChange w:id="157" w:author="James Midkiff" w:date="2021-06-02T12:42:00Z">
                    <w:rPr>
                      <w:rFonts w:ascii="Garamond" w:hAnsi="Garamond" w:cs="Times New Roman"/>
                    </w:rPr>
                  </w:rPrChange>
                </w:rPr>
                <w:t>Logistic Regression</w:t>
              </w:r>
            </w:ins>
          </w:p>
        </w:tc>
        <w:tc>
          <w:tcPr>
            <w:tcW w:w="2244" w:type="dxa"/>
            <w:vAlign w:val="center"/>
            <w:tcPrChange w:id="158" w:author="James Midkiff" w:date="2021-06-02T13:47:00Z">
              <w:tcPr>
                <w:tcW w:w="2244" w:type="dxa"/>
                <w:vAlign w:val="center"/>
              </w:tcPr>
            </w:tcPrChange>
          </w:tcPr>
          <w:p w14:paraId="51D473CF" w14:textId="63A16A75" w:rsidR="00244186" w:rsidRPr="00C25E38" w:rsidRDefault="00244186" w:rsidP="00C25E38">
            <w:pPr>
              <w:pStyle w:val="NoSpacing"/>
              <w:rPr>
                <w:ins w:id="159" w:author="James Midkiff" w:date="2021-06-02T12:39:00Z"/>
                <w:rFonts w:ascii="Garamond" w:hAnsi="Garamond" w:cs="Times New Roman"/>
                <w:sz w:val="22"/>
                <w:szCs w:val="22"/>
                <w:rPrChange w:id="160" w:author="James Midkiff" w:date="2021-06-02T12:42:00Z">
                  <w:rPr>
                    <w:ins w:id="161" w:author="James Midkiff" w:date="2021-06-02T12:39:00Z"/>
                    <w:rFonts w:ascii="Garamond" w:hAnsi="Garamond" w:cs="Times New Roman"/>
                  </w:rPr>
                </w:rPrChange>
              </w:rPr>
            </w:pPr>
            <w:ins w:id="162" w:author="James Midkiff" w:date="2021-06-02T12:38:00Z">
              <w:r w:rsidRPr="00C25E38">
                <w:rPr>
                  <w:rFonts w:ascii="Garamond" w:hAnsi="Garamond" w:cs="Times New Roman"/>
                  <w:sz w:val="22"/>
                  <w:szCs w:val="22"/>
                  <w:rPrChange w:id="163" w:author="James Midkiff" w:date="2021-06-02T12:42:00Z">
                    <w:rPr>
                      <w:rFonts w:ascii="Garamond" w:hAnsi="Garamond" w:cs="Times New Roman"/>
                    </w:rPr>
                  </w:rPrChange>
                </w:rPr>
                <w:t xml:space="preserve">1 = BG has a result </w:t>
              </w:r>
              <w:r w:rsidRPr="0045595E">
                <w:rPr>
                  <w:rFonts w:ascii="Garamond" w:hAnsi="Garamond" w:cs="Times New Roman"/>
                  <w:sz w:val="22"/>
                  <w:szCs w:val="22"/>
                  <w:u w:val="single"/>
                  <w:rPrChange w:id="164" w:author="James Midkiff" w:date="2021-06-02T12:48:00Z">
                    <w:rPr>
                      <w:rFonts w:ascii="Garamond" w:hAnsi="Garamond" w:cs="Times New Roman"/>
                    </w:rPr>
                  </w:rPrChange>
                </w:rPr>
                <w:t>&gt;</w:t>
              </w:r>
              <w:r w:rsidRPr="00C25E38">
                <w:rPr>
                  <w:rFonts w:ascii="Garamond" w:hAnsi="Garamond" w:cs="Times New Roman"/>
                  <w:sz w:val="22"/>
                  <w:szCs w:val="22"/>
                  <w:rPrChange w:id="165" w:author="James Midkiff" w:date="2021-06-02T12:42:00Z">
                    <w:rPr>
                      <w:rFonts w:ascii="Garamond" w:hAnsi="Garamond" w:cs="Times New Roman"/>
                    </w:rPr>
                  </w:rPrChange>
                </w:rPr>
                <w:t>15.0 ppb</w:t>
              </w:r>
            </w:ins>
            <w:ins w:id="166" w:author="James Midkiff" w:date="2021-06-02T12:39:00Z">
              <w:r w:rsidRPr="00C25E38">
                <w:rPr>
                  <w:rFonts w:ascii="Garamond" w:hAnsi="Garamond" w:cs="Times New Roman"/>
                  <w:sz w:val="22"/>
                  <w:szCs w:val="22"/>
                  <w:rPrChange w:id="167" w:author="James Midkiff" w:date="2021-06-02T12:42:00Z">
                    <w:rPr>
                      <w:rFonts w:ascii="Garamond" w:hAnsi="Garamond" w:cs="Times New Roman"/>
                    </w:rPr>
                  </w:rPrChange>
                </w:rPr>
                <w:t>,</w:t>
              </w:r>
            </w:ins>
          </w:p>
          <w:p w14:paraId="7F046B3A" w14:textId="6CB40944" w:rsidR="00244186" w:rsidRPr="00C25E38" w:rsidRDefault="00244186">
            <w:pPr>
              <w:pStyle w:val="NoSpacing"/>
              <w:rPr>
                <w:ins w:id="168" w:author="James Midkiff" w:date="2021-06-02T12:35:00Z"/>
                <w:rFonts w:ascii="Garamond" w:hAnsi="Garamond" w:cs="Times New Roman"/>
                <w:sz w:val="22"/>
                <w:szCs w:val="22"/>
                <w:rPrChange w:id="169" w:author="James Midkiff" w:date="2021-06-02T12:42:00Z">
                  <w:rPr>
                    <w:ins w:id="170" w:author="James Midkiff" w:date="2021-06-02T12:35:00Z"/>
                    <w:rFonts w:ascii="Garamond" w:hAnsi="Garamond" w:cs="Times New Roman"/>
                  </w:rPr>
                </w:rPrChange>
              </w:rPr>
              <w:pPrChange w:id="171" w:author="James Midkiff" w:date="2021-06-02T12:37:00Z">
                <w:pPr>
                  <w:pStyle w:val="NoSpacing"/>
                  <w:jc w:val="both"/>
                </w:pPr>
              </w:pPrChange>
            </w:pPr>
            <w:ins w:id="172" w:author="James Midkiff" w:date="2021-06-02T12:38:00Z">
              <w:r w:rsidRPr="00C25E38">
                <w:rPr>
                  <w:rFonts w:ascii="Garamond" w:hAnsi="Garamond" w:cs="Times New Roman"/>
                  <w:sz w:val="22"/>
                  <w:szCs w:val="22"/>
                  <w:rPrChange w:id="173" w:author="James Midkiff" w:date="2021-06-02T12:42:00Z">
                    <w:rPr>
                      <w:rFonts w:ascii="Garamond" w:hAnsi="Garamond" w:cs="Times New Roman"/>
                    </w:rPr>
                  </w:rPrChange>
                </w:rPr>
                <w:t>0 otherwise</w:t>
              </w:r>
            </w:ins>
          </w:p>
        </w:tc>
        <w:tc>
          <w:tcPr>
            <w:tcW w:w="2155" w:type="dxa"/>
            <w:vAlign w:val="center"/>
            <w:tcPrChange w:id="174" w:author="James Midkiff" w:date="2021-06-02T13:47:00Z">
              <w:tcPr>
                <w:tcW w:w="2155" w:type="dxa"/>
                <w:vAlign w:val="center"/>
              </w:tcPr>
            </w:tcPrChange>
          </w:tcPr>
          <w:p w14:paraId="46891B42" w14:textId="77777777" w:rsidR="00244186" w:rsidRDefault="00244186" w:rsidP="007B670A">
            <w:pPr>
              <w:pStyle w:val="NoSpacing"/>
              <w:jc w:val="both"/>
              <w:rPr>
                <w:ins w:id="175" w:author="James Midkiff" w:date="2021-06-02T12:50:00Z"/>
                <w:rFonts w:ascii="Garamond" w:hAnsi="Garamond" w:cs="Times New Roman"/>
                <w:sz w:val="22"/>
                <w:szCs w:val="22"/>
              </w:rPr>
            </w:pPr>
            <w:ins w:id="176" w:author="James Midkiff" w:date="2021-06-02T12:50:00Z">
              <w:r>
                <w:rPr>
                  <w:rFonts w:ascii="Garamond" w:hAnsi="Garamond" w:cs="Times New Roman"/>
                  <w:sz w:val="22"/>
                  <w:szCs w:val="22"/>
                </w:rPr>
                <w:t>C: 0.001</w:t>
              </w:r>
            </w:ins>
          </w:p>
          <w:p w14:paraId="324378A3" w14:textId="77777777" w:rsidR="00244186" w:rsidRDefault="00244186" w:rsidP="007B670A">
            <w:pPr>
              <w:pStyle w:val="NoSpacing"/>
              <w:jc w:val="both"/>
              <w:rPr>
                <w:ins w:id="177" w:author="James Midkiff" w:date="2021-06-02T12:50:00Z"/>
                <w:rFonts w:ascii="Garamond" w:hAnsi="Garamond" w:cs="Times New Roman"/>
                <w:sz w:val="22"/>
                <w:szCs w:val="22"/>
              </w:rPr>
            </w:pPr>
            <w:ins w:id="178" w:author="James Midkiff" w:date="2021-06-02T12:50:00Z">
              <w:r>
                <w:rPr>
                  <w:rFonts w:ascii="Garamond" w:hAnsi="Garamond" w:cs="Times New Roman"/>
                  <w:sz w:val="22"/>
                  <w:szCs w:val="22"/>
                </w:rPr>
                <w:t>Penalty: l2</w:t>
              </w:r>
            </w:ins>
          </w:p>
          <w:p w14:paraId="265EA1F1" w14:textId="77777777" w:rsidR="00244186" w:rsidRDefault="00244186" w:rsidP="007B670A">
            <w:pPr>
              <w:pStyle w:val="NoSpacing"/>
              <w:jc w:val="both"/>
              <w:rPr>
                <w:ins w:id="179" w:author="James Midkiff" w:date="2021-06-02T12:50:00Z"/>
                <w:rFonts w:ascii="Garamond" w:hAnsi="Garamond" w:cs="Times New Roman"/>
                <w:sz w:val="22"/>
                <w:szCs w:val="22"/>
              </w:rPr>
            </w:pPr>
            <w:ins w:id="180" w:author="James Midkiff" w:date="2021-06-02T12:50:00Z">
              <w:r>
                <w:rPr>
                  <w:rFonts w:ascii="Garamond" w:hAnsi="Garamond" w:cs="Times New Roman"/>
                  <w:sz w:val="22"/>
                  <w:szCs w:val="22"/>
                </w:rPr>
                <w:t>Solver: liblinear</w:t>
              </w:r>
            </w:ins>
          </w:p>
          <w:p w14:paraId="729398C1" w14:textId="0DD5E56A" w:rsidR="00244186" w:rsidRPr="00C25E38" w:rsidRDefault="00244186" w:rsidP="007B670A">
            <w:pPr>
              <w:pStyle w:val="NoSpacing"/>
              <w:jc w:val="both"/>
              <w:rPr>
                <w:ins w:id="181" w:author="James Midkiff" w:date="2021-06-02T12:33:00Z"/>
                <w:rFonts w:ascii="Garamond" w:hAnsi="Garamond" w:cs="Times New Roman"/>
                <w:sz w:val="22"/>
                <w:szCs w:val="22"/>
                <w:rPrChange w:id="182" w:author="James Midkiff" w:date="2021-06-02T12:42:00Z">
                  <w:rPr>
                    <w:ins w:id="183" w:author="James Midkiff" w:date="2021-06-02T12:33:00Z"/>
                    <w:rFonts w:ascii="Garamond" w:hAnsi="Garamond" w:cs="Times New Roman"/>
                  </w:rPr>
                </w:rPrChange>
              </w:rPr>
            </w:pPr>
            <w:ins w:id="184" w:author="James Midkiff" w:date="2021-06-02T12:50:00Z">
              <w:r>
                <w:rPr>
                  <w:rFonts w:ascii="Garamond" w:hAnsi="Garamond" w:cs="Times New Roman"/>
                  <w:sz w:val="22"/>
                  <w:szCs w:val="22"/>
                </w:rPr>
                <w:t xml:space="preserve">Class </w:t>
              </w:r>
            </w:ins>
            <w:ins w:id="185" w:author="James Midkiff" w:date="2021-06-02T13:46:00Z">
              <w:r>
                <w:rPr>
                  <w:rFonts w:ascii="Garamond" w:hAnsi="Garamond" w:cs="Times New Roman"/>
                  <w:sz w:val="22"/>
                  <w:szCs w:val="22"/>
                </w:rPr>
                <w:t>w</w:t>
              </w:r>
            </w:ins>
            <w:ins w:id="186" w:author="James Midkiff" w:date="2021-06-02T12:50:00Z">
              <w:r>
                <w:rPr>
                  <w:rFonts w:ascii="Garamond" w:hAnsi="Garamond" w:cs="Times New Roman"/>
                  <w:sz w:val="22"/>
                  <w:szCs w:val="22"/>
                </w:rPr>
                <w:t>eight: balanced</w:t>
              </w:r>
            </w:ins>
          </w:p>
        </w:tc>
        <w:tc>
          <w:tcPr>
            <w:tcW w:w="912" w:type="dxa"/>
            <w:vAlign w:val="center"/>
            <w:tcPrChange w:id="187" w:author="James Midkiff" w:date="2021-06-02T13:47:00Z">
              <w:tcPr>
                <w:tcW w:w="997" w:type="dxa"/>
                <w:gridSpan w:val="2"/>
                <w:vAlign w:val="center"/>
              </w:tcPr>
            </w:tcPrChange>
          </w:tcPr>
          <w:p w14:paraId="23581D6D" w14:textId="678491FD" w:rsidR="00244186" w:rsidRPr="00C25E38" w:rsidRDefault="00244186">
            <w:pPr>
              <w:pStyle w:val="NoSpacing"/>
              <w:jc w:val="right"/>
              <w:rPr>
                <w:ins w:id="188" w:author="James Midkiff" w:date="2021-06-02T12:33:00Z"/>
                <w:rFonts w:ascii="Garamond" w:hAnsi="Garamond" w:cs="Times New Roman"/>
                <w:sz w:val="22"/>
                <w:szCs w:val="22"/>
                <w:rPrChange w:id="189" w:author="James Midkiff" w:date="2021-06-02T12:42:00Z">
                  <w:rPr>
                    <w:ins w:id="190" w:author="James Midkiff" w:date="2021-06-02T12:33:00Z"/>
                    <w:rFonts w:ascii="Garamond" w:hAnsi="Garamond" w:cs="Times New Roman"/>
                  </w:rPr>
                </w:rPrChange>
              </w:rPr>
              <w:pPrChange w:id="191" w:author="James Midkiff" w:date="2021-06-02T12:51:00Z">
                <w:pPr>
                  <w:pStyle w:val="NoSpacing"/>
                  <w:jc w:val="both"/>
                </w:pPr>
              </w:pPrChange>
            </w:pPr>
            <w:ins w:id="192" w:author="James Midkiff" w:date="2021-06-02T12:51:00Z">
              <w:r>
                <w:rPr>
                  <w:rFonts w:ascii="Garamond" w:hAnsi="Garamond" w:cs="Times New Roman"/>
                  <w:sz w:val="22"/>
                  <w:szCs w:val="22"/>
                </w:rPr>
                <w:t>0.7545</w:t>
              </w:r>
            </w:ins>
          </w:p>
        </w:tc>
        <w:tc>
          <w:tcPr>
            <w:tcW w:w="1085" w:type="dxa"/>
            <w:vAlign w:val="center"/>
            <w:tcPrChange w:id="193" w:author="James Midkiff" w:date="2021-06-02T13:47:00Z">
              <w:tcPr>
                <w:tcW w:w="1085" w:type="dxa"/>
                <w:gridSpan w:val="2"/>
                <w:vAlign w:val="center"/>
              </w:tcPr>
            </w:tcPrChange>
          </w:tcPr>
          <w:p w14:paraId="066D9513" w14:textId="1AA4B625" w:rsidR="00244186" w:rsidRPr="00C25E38" w:rsidRDefault="00244186">
            <w:pPr>
              <w:pStyle w:val="NoSpacing"/>
              <w:jc w:val="right"/>
              <w:rPr>
                <w:ins w:id="194" w:author="James Midkiff" w:date="2021-06-02T12:33:00Z"/>
                <w:rFonts w:ascii="Garamond" w:hAnsi="Garamond" w:cs="Times New Roman"/>
                <w:sz w:val="22"/>
                <w:szCs w:val="22"/>
                <w:rPrChange w:id="195" w:author="James Midkiff" w:date="2021-06-02T12:42:00Z">
                  <w:rPr>
                    <w:ins w:id="196" w:author="James Midkiff" w:date="2021-06-02T12:33:00Z"/>
                    <w:rFonts w:ascii="Garamond" w:hAnsi="Garamond" w:cs="Times New Roman"/>
                  </w:rPr>
                </w:rPrChange>
              </w:rPr>
              <w:pPrChange w:id="197" w:author="James Midkiff" w:date="2021-06-02T12:51:00Z">
                <w:pPr>
                  <w:pStyle w:val="NoSpacing"/>
                  <w:jc w:val="both"/>
                </w:pPr>
              </w:pPrChange>
            </w:pPr>
            <w:ins w:id="198" w:author="James Midkiff" w:date="2021-06-02T12:51:00Z">
              <w:r>
                <w:rPr>
                  <w:rFonts w:ascii="Garamond" w:hAnsi="Garamond" w:cs="Times New Roman"/>
                  <w:sz w:val="22"/>
                  <w:szCs w:val="22"/>
                </w:rPr>
                <w:t>0.6496</w:t>
              </w:r>
            </w:ins>
          </w:p>
        </w:tc>
        <w:tc>
          <w:tcPr>
            <w:tcW w:w="1085" w:type="dxa"/>
            <w:vAlign w:val="center"/>
            <w:tcPrChange w:id="199" w:author="James Midkiff" w:date="2021-06-02T13:47:00Z">
              <w:tcPr>
                <w:tcW w:w="1085" w:type="dxa"/>
                <w:gridSpan w:val="2"/>
                <w:vAlign w:val="center"/>
              </w:tcPr>
            </w:tcPrChange>
          </w:tcPr>
          <w:p w14:paraId="34FCAF67" w14:textId="637BD9BF" w:rsidR="00244186" w:rsidRPr="00C25E38" w:rsidRDefault="00244186">
            <w:pPr>
              <w:pStyle w:val="NoSpacing"/>
              <w:jc w:val="right"/>
              <w:rPr>
                <w:ins w:id="200" w:author="James Midkiff" w:date="2021-06-02T12:33:00Z"/>
                <w:rFonts w:ascii="Garamond" w:hAnsi="Garamond" w:cs="Times New Roman"/>
                <w:sz w:val="22"/>
                <w:szCs w:val="22"/>
                <w:rPrChange w:id="201" w:author="James Midkiff" w:date="2021-06-02T12:42:00Z">
                  <w:rPr>
                    <w:ins w:id="202" w:author="James Midkiff" w:date="2021-06-02T12:33:00Z"/>
                    <w:rFonts w:ascii="Garamond" w:hAnsi="Garamond" w:cs="Times New Roman"/>
                  </w:rPr>
                </w:rPrChange>
              </w:rPr>
              <w:pPrChange w:id="203" w:author="James Midkiff" w:date="2021-06-02T12:51:00Z">
                <w:pPr>
                  <w:pStyle w:val="NoSpacing"/>
                  <w:jc w:val="both"/>
                </w:pPr>
              </w:pPrChange>
            </w:pPr>
            <w:ins w:id="204" w:author="James Midkiff" w:date="2021-06-02T12:51:00Z">
              <w:r>
                <w:rPr>
                  <w:rFonts w:ascii="Garamond" w:hAnsi="Garamond" w:cs="Times New Roman"/>
                  <w:sz w:val="22"/>
                  <w:szCs w:val="22"/>
                </w:rPr>
                <w:t>0.415</w:t>
              </w:r>
            </w:ins>
          </w:p>
        </w:tc>
      </w:tr>
      <w:tr w:rsidR="00244186" w14:paraId="0AC2E30C" w14:textId="77777777" w:rsidTr="00244186">
        <w:trPr>
          <w:trHeight w:val="308"/>
          <w:jc w:val="center"/>
          <w:ins w:id="205" w:author="James Midkiff" w:date="2021-06-02T12:33:00Z"/>
          <w:trPrChange w:id="206" w:author="James Midkiff" w:date="2021-06-02T13:47:00Z">
            <w:trPr>
              <w:trHeight w:val="308"/>
              <w:jc w:val="center"/>
            </w:trPr>
          </w:trPrChange>
        </w:trPr>
        <w:tc>
          <w:tcPr>
            <w:tcW w:w="815" w:type="dxa"/>
            <w:vAlign w:val="center"/>
            <w:tcPrChange w:id="207" w:author="James Midkiff" w:date="2021-06-02T13:47:00Z">
              <w:tcPr>
                <w:tcW w:w="815" w:type="dxa"/>
              </w:tcPr>
            </w:tcPrChange>
          </w:tcPr>
          <w:p w14:paraId="36015286" w14:textId="7EF64F75" w:rsidR="00244186" w:rsidRPr="00244186" w:rsidRDefault="00244186">
            <w:pPr>
              <w:pStyle w:val="NoSpacing"/>
              <w:jc w:val="right"/>
              <w:rPr>
                <w:ins w:id="208" w:author="James Midkiff" w:date="2021-06-02T13:43:00Z"/>
                <w:rFonts w:ascii="Garamond" w:hAnsi="Garamond" w:cs="Times New Roman"/>
                <w:sz w:val="22"/>
                <w:szCs w:val="22"/>
              </w:rPr>
              <w:pPrChange w:id="209" w:author="James Midkiff" w:date="2021-06-02T13:43:00Z">
                <w:pPr>
                  <w:pStyle w:val="NoSpacing"/>
                  <w:jc w:val="both"/>
                </w:pPr>
              </w:pPrChange>
            </w:pPr>
            <w:ins w:id="210" w:author="James Midkiff" w:date="2021-06-02T13:43:00Z">
              <w:r>
                <w:rPr>
                  <w:rFonts w:ascii="Garamond" w:hAnsi="Garamond" w:cs="Times New Roman"/>
                  <w:sz w:val="22"/>
                  <w:szCs w:val="22"/>
                </w:rPr>
                <w:t>2</w:t>
              </w:r>
            </w:ins>
          </w:p>
        </w:tc>
        <w:tc>
          <w:tcPr>
            <w:tcW w:w="1434" w:type="dxa"/>
            <w:vAlign w:val="center"/>
            <w:tcPrChange w:id="211" w:author="James Midkiff" w:date="2021-06-02T13:47:00Z">
              <w:tcPr>
                <w:tcW w:w="1434" w:type="dxa"/>
                <w:vAlign w:val="center"/>
              </w:tcPr>
            </w:tcPrChange>
          </w:tcPr>
          <w:p w14:paraId="5E057615" w14:textId="35270BED" w:rsidR="00244186" w:rsidRPr="00C25E38" w:rsidRDefault="00244186" w:rsidP="007B670A">
            <w:pPr>
              <w:pStyle w:val="NoSpacing"/>
              <w:jc w:val="both"/>
              <w:rPr>
                <w:ins w:id="212" w:author="James Midkiff" w:date="2021-06-02T12:33:00Z"/>
                <w:rFonts w:ascii="Garamond" w:hAnsi="Garamond" w:cs="Times New Roman"/>
                <w:sz w:val="22"/>
                <w:szCs w:val="22"/>
                <w:rPrChange w:id="213" w:author="James Midkiff" w:date="2021-06-02T12:42:00Z">
                  <w:rPr>
                    <w:ins w:id="214" w:author="James Midkiff" w:date="2021-06-02T12:33:00Z"/>
                    <w:rFonts w:ascii="Garamond" w:hAnsi="Garamond" w:cs="Times New Roman"/>
                  </w:rPr>
                </w:rPrChange>
              </w:rPr>
            </w:pPr>
            <w:ins w:id="215" w:author="James Midkiff" w:date="2021-06-02T12:36:00Z">
              <w:r w:rsidRPr="00C25E38">
                <w:rPr>
                  <w:rFonts w:ascii="Garamond" w:hAnsi="Garamond" w:cs="Times New Roman"/>
                  <w:sz w:val="22"/>
                  <w:szCs w:val="22"/>
                  <w:rPrChange w:id="216" w:author="James Midkiff" w:date="2021-06-02T12:42:00Z">
                    <w:rPr>
                      <w:rFonts w:ascii="Garamond" w:hAnsi="Garamond" w:cs="Times New Roman"/>
                    </w:rPr>
                  </w:rPrChange>
                </w:rPr>
                <w:t>Binary Classification</w:t>
              </w:r>
            </w:ins>
          </w:p>
        </w:tc>
        <w:tc>
          <w:tcPr>
            <w:tcW w:w="1165" w:type="dxa"/>
            <w:vAlign w:val="center"/>
            <w:tcPrChange w:id="217" w:author="James Midkiff" w:date="2021-06-02T13:47:00Z">
              <w:tcPr>
                <w:tcW w:w="1165" w:type="dxa"/>
                <w:vAlign w:val="center"/>
              </w:tcPr>
            </w:tcPrChange>
          </w:tcPr>
          <w:p w14:paraId="128FDBF9" w14:textId="018FCB61" w:rsidR="00244186" w:rsidRPr="00C25E38" w:rsidRDefault="00244186" w:rsidP="007B670A">
            <w:pPr>
              <w:pStyle w:val="NoSpacing"/>
              <w:jc w:val="both"/>
              <w:rPr>
                <w:ins w:id="218" w:author="James Midkiff" w:date="2021-06-02T12:33:00Z"/>
                <w:rFonts w:ascii="Garamond" w:hAnsi="Garamond" w:cs="Times New Roman"/>
                <w:sz w:val="22"/>
                <w:szCs w:val="22"/>
                <w:rPrChange w:id="219" w:author="James Midkiff" w:date="2021-06-02T12:42:00Z">
                  <w:rPr>
                    <w:ins w:id="220" w:author="James Midkiff" w:date="2021-06-02T12:33:00Z"/>
                    <w:rFonts w:ascii="Garamond" w:hAnsi="Garamond" w:cs="Times New Roman"/>
                  </w:rPr>
                </w:rPrChange>
              </w:rPr>
            </w:pPr>
            <w:ins w:id="221" w:author="James Midkiff" w:date="2021-06-02T12:37:00Z">
              <w:r w:rsidRPr="00C25E38">
                <w:rPr>
                  <w:rFonts w:ascii="Garamond" w:hAnsi="Garamond" w:cs="Times New Roman"/>
                  <w:sz w:val="22"/>
                  <w:szCs w:val="22"/>
                  <w:rPrChange w:id="222" w:author="James Midkiff" w:date="2021-06-02T12:42:00Z">
                    <w:rPr>
                      <w:rFonts w:ascii="Garamond" w:hAnsi="Garamond" w:cs="Times New Roman"/>
                    </w:rPr>
                  </w:rPrChange>
                </w:rPr>
                <w:t>Logistic Regression</w:t>
              </w:r>
            </w:ins>
          </w:p>
        </w:tc>
        <w:tc>
          <w:tcPr>
            <w:tcW w:w="2244" w:type="dxa"/>
            <w:vAlign w:val="center"/>
            <w:tcPrChange w:id="223" w:author="James Midkiff" w:date="2021-06-02T13:47:00Z">
              <w:tcPr>
                <w:tcW w:w="2244" w:type="dxa"/>
                <w:vAlign w:val="center"/>
              </w:tcPr>
            </w:tcPrChange>
          </w:tcPr>
          <w:p w14:paraId="4CC502C6" w14:textId="776DBEEF" w:rsidR="00244186" w:rsidRPr="00C25E38" w:rsidRDefault="00244186" w:rsidP="00C25E38">
            <w:pPr>
              <w:pStyle w:val="NoSpacing"/>
              <w:rPr>
                <w:ins w:id="224" w:author="James Midkiff" w:date="2021-06-02T12:39:00Z"/>
                <w:rFonts w:ascii="Garamond" w:hAnsi="Garamond" w:cs="Times New Roman"/>
                <w:sz w:val="22"/>
                <w:szCs w:val="22"/>
                <w:rPrChange w:id="225" w:author="James Midkiff" w:date="2021-06-02T12:42:00Z">
                  <w:rPr>
                    <w:ins w:id="226" w:author="James Midkiff" w:date="2021-06-02T12:39:00Z"/>
                    <w:rFonts w:ascii="Garamond" w:hAnsi="Garamond" w:cs="Times New Roman"/>
                  </w:rPr>
                </w:rPrChange>
              </w:rPr>
            </w:pPr>
            <w:ins w:id="227" w:author="James Midkiff" w:date="2021-06-02T12:38:00Z">
              <w:r w:rsidRPr="00C25E38">
                <w:rPr>
                  <w:rFonts w:ascii="Garamond" w:hAnsi="Garamond" w:cs="Times New Roman"/>
                  <w:sz w:val="22"/>
                  <w:szCs w:val="22"/>
                  <w:rPrChange w:id="228" w:author="James Midkiff" w:date="2021-06-02T12:42:00Z">
                    <w:rPr>
                      <w:rFonts w:ascii="Garamond" w:hAnsi="Garamond" w:cs="Times New Roman"/>
                    </w:rPr>
                  </w:rPrChange>
                </w:rPr>
                <w:t xml:space="preserve">1 = BG has a result </w:t>
              </w:r>
              <w:r w:rsidRPr="0045595E">
                <w:rPr>
                  <w:rFonts w:ascii="Garamond" w:hAnsi="Garamond" w:cs="Times New Roman"/>
                  <w:sz w:val="22"/>
                  <w:szCs w:val="22"/>
                  <w:u w:val="single"/>
                  <w:rPrChange w:id="229" w:author="James Midkiff" w:date="2021-06-02T12:48:00Z">
                    <w:rPr>
                      <w:rFonts w:ascii="Garamond" w:hAnsi="Garamond" w:cs="Times New Roman"/>
                    </w:rPr>
                  </w:rPrChange>
                </w:rPr>
                <w:t>&gt;</w:t>
              </w:r>
              <w:r w:rsidRPr="00C25E38">
                <w:rPr>
                  <w:rFonts w:ascii="Garamond" w:hAnsi="Garamond" w:cs="Times New Roman"/>
                  <w:sz w:val="22"/>
                  <w:szCs w:val="22"/>
                  <w:rPrChange w:id="230" w:author="James Midkiff" w:date="2021-06-02T12:42:00Z">
                    <w:rPr>
                      <w:rFonts w:ascii="Garamond" w:hAnsi="Garamond" w:cs="Times New Roman"/>
                    </w:rPr>
                  </w:rPrChange>
                </w:rPr>
                <w:t xml:space="preserve">5.0 ppb, </w:t>
              </w:r>
            </w:ins>
          </w:p>
          <w:p w14:paraId="7D7ED61F" w14:textId="24EDAAFA" w:rsidR="00244186" w:rsidRPr="00C25E38" w:rsidRDefault="00244186">
            <w:pPr>
              <w:pStyle w:val="NoSpacing"/>
              <w:rPr>
                <w:ins w:id="231" w:author="James Midkiff" w:date="2021-06-02T12:35:00Z"/>
                <w:rFonts w:ascii="Garamond" w:hAnsi="Garamond" w:cs="Times New Roman"/>
                <w:sz w:val="22"/>
                <w:szCs w:val="22"/>
                <w:rPrChange w:id="232" w:author="James Midkiff" w:date="2021-06-02T12:42:00Z">
                  <w:rPr>
                    <w:ins w:id="233" w:author="James Midkiff" w:date="2021-06-02T12:35:00Z"/>
                    <w:rFonts w:ascii="Garamond" w:hAnsi="Garamond" w:cs="Times New Roman"/>
                  </w:rPr>
                </w:rPrChange>
              </w:rPr>
              <w:pPrChange w:id="234" w:author="James Midkiff" w:date="2021-06-02T12:37:00Z">
                <w:pPr>
                  <w:pStyle w:val="NoSpacing"/>
                  <w:jc w:val="both"/>
                </w:pPr>
              </w:pPrChange>
            </w:pPr>
            <w:ins w:id="235" w:author="James Midkiff" w:date="2021-06-02T12:38:00Z">
              <w:r w:rsidRPr="00C25E38">
                <w:rPr>
                  <w:rFonts w:ascii="Garamond" w:hAnsi="Garamond" w:cs="Times New Roman"/>
                  <w:sz w:val="22"/>
                  <w:szCs w:val="22"/>
                  <w:rPrChange w:id="236" w:author="James Midkiff" w:date="2021-06-02T12:42:00Z">
                    <w:rPr>
                      <w:rFonts w:ascii="Garamond" w:hAnsi="Garamond" w:cs="Times New Roman"/>
                    </w:rPr>
                  </w:rPrChange>
                </w:rPr>
                <w:t>0 otherwise</w:t>
              </w:r>
            </w:ins>
          </w:p>
        </w:tc>
        <w:tc>
          <w:tcPr>
            <w:tcW w:w="2155" w:type="dxa"/>
            <w:vAlign w:val="center"/>
            <w:tcPrChange w:id="237" w:author="James Midkiff" w:date="2021-06-02T13:47:00Z">
              <w:tcPr>
                <w:tcW w:w="2155" w:type="dxa"/>
                <w:vAlign w:val="center"/>
              </w:tcPr>
            </w:tcPrChange>
          </w:tcPr>
          <w:p w14:paraId="08654BA8" w14:textId="77777777" w:rsidR="00244186" w:rsidRDefault="00244186" w:rsidP="007B670A">
            <w:pPr>
              <w:pStyle w:val="NoSpacing"/>
              <w:jc w:val="both"/>
              <w:rPr>
                <w:ins w:id="238" w:author="James Midkiff" w:date="2021-06-02T12:49:00Z"/>
                <w:rFonts w:ascii="Garamond" w:hAnsi="Garamond" w:cs="Times New Roman"/>
                <w:sz w:val="22"/>
                <w:szCs w:val="22"/>
              </w:rPr>
            </w:pPr>
            <w:ins w:id="239" w:author="James Midkiff" w:date="2021-06-02T12:49:00Z">
              <w:r>
                <w:rPr>
                  <w:rFonts w:ascii="Garamond" w:hAnsi="Garamond" w:cs="Times New Roman"/>
                  <w:sz w:val="22"/>
                  <w:szCs w:val="22"/>
                </w:rPr>
                <w:t>C: 0.01</w:t>
              </w:r>
            </w:ins>
          </w:p>
          <w:p w14:paraId="2303F5B2" w14:textId="77777777" w:rsidR="00244186" w:rsidRDefault="00244186" w:rsidP="007B670A">
            <w:pPr>
              <w:pStyle w:val="NoSpacing"/>
              <w:jc w:val="both"/>
              <w:rPr>
                <w:ins w:id="240" w:author="James Midkiff" w:date="2021-06-02T12:50:00Z"/>
                <w:rFonts w:ascii="Garamond" w:hAnsi="Garamond" w:cs="Times New Roman"/>
                <w:sz w:val="22"/>
                <w:szCs w:val="22"/>
              </w:rPr>
            </w:pPr>
            <w:ins w:id="241" w:author="James Midkiff" w:date="2021-06-02T12:49:00Z">
              <w:r>
                <w:rPr>
                  <w:rFonts w:ascii="Garamond" w:hAnsi="Garamond" w:cs="Times New Roman"/>
                  <w:sz w:val="22"/>
                  <w:szCs w:val="22"/>
                </w:rPr>
                <w:t>Penalty: l1</w:t>
              </w:r>
            </w:ins>
          </w:p>
          <w:p w14:paraId="73A69703" w14:textId="77777777" w:rsidR="00244186" w:rsidRDefault="00244186" w:rsidP="007B670A">
            <w:pPr>
              <w:pStyle w:val="NoSpacing"/>
              <w:jc w:val="both"/>
              <w:rPr>
                <w:ins w:id="242" w:author="James Midkiff" w:date="2021-06-02T12:50:00Z"/>
                <w:rFonts w:ascii="Garamond" w:hAnsi="Garamond" w:cs="Times New Roman"/>
                <w:sz w:val="22"/>
                <w:szCs w:val="22"/>
              </w:rPr>
            </w:pPr>
            <w:ins w:id="243" w:author="James Midkiff" w:date="2021-06-02T12:50:00Z">
              <w:r>
                <w:rPr>
                  <w:rFonts w:ascii="Garamond" w:hAnsi="Garamond" w:cs="Times New Roman"/>
                  <w:sz w:val="22"/>
                  <w:szCs w:val="22"/>
                </w:rPr>
                <w:t>Solver: liblinear</w:t>
              </w:r>
            </w:ins>
          </w:p>
          <w:p w14:paraId="33F698DA" w14:textId="5594B921" w:rsidR="00244186" w:rsidRPr="00C25E38" w:rsidRDefault="00244186" w:rsidP="007B670A">
            <w:pPr>
              <w:pStyle w:val="NoSpacing"/>
              <w:jc w:val="both"/>
              <w:rPr>
                <w:ins w:id="244" w:author="James Midkiff" w:date="2021-06-02T12:33:00Z"/>
                <w:rFonts w:ascii="Garamond" w:hAnsi="Garamond" w:cs="Times New Roman"/>
                <w:sz w:val="22"/>
                <w:szCs w:val="22"/>
                <w:rPrChange w:id="245" w:author="James Midkiff" w:date="2021-06-02T12:42:00Z">
                  <w:rPr>
                    <w:ins w:id="246" w:author="James Midkiff" w:date="2021-06-02T12:33:00Z"/>
                    <w:rFonts w:ascii="Garamond" w:hAnsi="Garamond" w:cs="Times New Roman"/>
                  </w:rPr>
                </w:rPrChange>
              </w:rPr>
            </w:pPr>
            <w:ins w:id="247" w:author="James Midkiff" w:date="2021-06-02T12:50:00Z">
              <w:r>
                <w:rPr>
                  <w:rFonts w:ascii="Garamond" w:hAnsi="Garamond" w:cs="Times New Roman"/>
                  <w:sz w:val="22"/>
                  <w:szCs w:val="22"/>
                </w:rPr>
                <w:t xml:space="preserve">Class </w:t>
              </w:r>
            </w:ins>
            <w:ins w:id="248" w:author="James Midkiff" w:date="2021-06-02T13:46:00Z">
              <w:r>
                <w:rPr>
                  <w:rFonts w:ascii="Garamond" w:hAnsi="Garamond" w:cs="Times New Roman"/>
                  <w:sz w:val="22"/>
                  <w:szCs w:val="22"/>
                </w:rPr>
                <w:t>w</w:t>
              </w:r>
            </w:ins>
            <w:ins w:id="249" w:author="James Midkiff" w:date="2021-06-02T12:50:00Z">
              <w:r>
                <w:rPr>
                  <w:rFonts w:ascii="Garamond" w:hAnsi="Garamond" w:cs="Times New Roman"/>
                  <w:sz w:val="22"/>
                  <w:szCs w:val="22"/>
                </w:rPr>
                <w:t>eight: None</w:t>
              </w:r>
            </w:ins>
          </w:p>
        </w:tc>
        <w:tc>
          <w:tcPr>
            <w:tcW w:w="912" w:type="dxa"/>
            <w:vAlign w:val="center"/>
            <w:tcPrChange w:id="250" w:author="James Midkiff" w:date="2021-06-02T13:47:00Z">
              <w:tcPr>
                <w:tcW w:w="997" w:type="dxa"/>
                <w:gridSpan w:val="2"/>
                <w:vAlign w:val="center"/>
              </w:tcPr>
            </w:tcPrChange>
          </w:tcPr>
          <w:p w14:paraId="1652C248" w14:textId="526E4105" w:rsidR="00244186" w:rsidRPr="00C25E38" w:rsidRDefault="00244186">
            <w:pPr>
              <w:pStyle w:val="NoSpacing"/>
              <w:jc w:val="right"/>
              <w:rPr>
                <w:ins w:id="251" w:author="James Midkiff" w:date="2021-06-02T12:33:00Z"/>
                <w:rFonts w:ascii="Garamond" w:hAnsi="Garamond" w:cs="Times New Roman"/>
                <w:sz w:val="22"/>
                <w:szCs w:val="22"/>
                <w:rPrChange w:id="252" w:author="James Midkiff" w:date="2021-06-02T12:42:00Z">
                  <w:rPr>
                    <w:ins w:id="253" w:author="James Midkiff" w:date="2021-06-02T12:33:00Z"/>
                    <w:rFonts w:ascii="Garamond" w:hAnsi="Garamond" w:cs="Times New Roman"/>
                  </w:rPr>
                </w:rPrChange>
              </w:rPr>
              <w:pPrChange w:id="254" w:author="James Midkiff" w:date="2021-06-02T12:51:00Z">
                <w:pPr>
                  <w:pStyle w:val="NoSpacing"/>
                  <w:jc w:val="both"/>
                </w:pPr>
              </w:pPrChange>
            </w:pPr>
            <w:ins w:id="255" w:author="James Midkiff" w:date="2021-06-02T12:49:00Z">
              <w:r>
                <w:rPr>
                  <w:rFonts w:ascii="Garamond" w:hAnsi="Garamond" w:cs="Times New Roman"/>
                  <w:sz w:val="22"/>
                  <w:szCs w:val="22"/>
                </w:rPr>
                <w:t>0.9799</w:t>
              </w:r>
            </w:ins>
          </w:p>
        </w:tc>
        <w:tc>
          <w:tcPr>
            <w:tcW w:w="1085" w:type="dxa"/>
            <w:vAlign w:val="center"/>
            <w:tcPrChange w:id="256" w:author="James Midkiff" w:date="2021-06-02T13:47:00Z">
              <w:tcPr>
                <w:tcW w:w="1085" w:type="dxa"/>
                <w:gridSpan w:val="2"/>
                <w:vAlign w:val="center"/>
              </w:tcPr>
            </w:tcPrChange>
          </w:tcPr>
          <w:p w14:paraId="7FF40AE3" w14:textId="0978D00D" w:rsidR="00244186" w:rsidRPr="00C25E38" w:rsidRDefault="00244186">
            <w:pPr>
              <w:pStyle w:val="NoSpacing"/>
              <w:jc w:val="right"/>
              <w:rPr>
                <w:ins w:id="257" w:author="James Midkiff" w:date="2021-06-02T12:33:00Z"/>
                <w:rFonts w:ascii="Garamond" w:hAnsi="Garamond" w:cs="Times New Roman"/>
                <w:sz w:val="22"/>
                <w:szCs w:val="22"/>
                <w:rPrChange w:id="258" w:author="James Midkiff" w:date="2021-06-02T12:42:00Z">
                  <w:rPr>
                    <w:ins w:id="259" w:author="James Midkiff" w:date="2021-06-02T12:33:00Z"/>
                    <w:rFonts w:ascii="Garamond" w:hAnsi="Garamond" w:cs="Times New Roman"/>
                  </w:rPr>
                </w:rPrChange>
              </w:rPr>
              <w:pPrChange w:id="260" w:author="James Midkiff" w:date="2021-06-02T12:51:00Z">
                <w:pPr>
                  <w:pStyle w:val="NoSpacing"/>
                  <w:jc w:val="both"/>
                </w:pPr>
              </w:pPrChange>
            </w:pPr>
            <w:ins w:id="261" w:author="James Midkiff" w:date="2021-06-02T12:49:00Z">
              <w:r>
                <w:rPr>
                  <w:rFonts w:ascii="Garamond" w:hAnsi="Garamond" w:cs="Times New Roman"/>
                  <w:sz w:val="22"/>
                  <w:szCs w:val="22"/>
                </w:rPr>
                <w:t>0.7737</w:t>
              </w:r>
            </w:ins>
          </w:p>
        </w:tc>
        <w:tc>
          <w:tcPr>
            <w:tcW w:w="1085" w:type="dxa"/>
            <w:vAlign w:val="center"/>
            <w:tcPrChange w:id="262" w:author="James Midkiff" w:date="2021-06-02T13:47:00Z">
              <w:tcPr>
                <w:tcW w:w="1085" w:type="dxa"/>
                <w:gridSpan w:val="2"/>
                <w:vAlign w:val="center"/>
              </w:tcPr>
            </w:tcPrChange>
          </w:tcPr>
          <w:p w14:paraId="50529249" w14:textId="1C08E372" w:rsidR="00244186" w:rsidRPr="00C25E38" w:rsidRDefault="00244186">
            <w:pPr>
              <w:pStyle w:val="NoSpacing"/>
              <w:jc w:val="right"/>
              <w:rPr>
                <w:ins w:id="263" w:author="James Midkiff" w:date="2021-06-02T12:33:00Z"/>
                <w:rFonts w:ascii="Garamond" w:hAnsi="Garamond" w:cs="Times New Roman"/>
                <w:sz w:val="22"/>
                <w:szCs w:val="22"/>
                <w:rPrChange w:id="264" w:author="James Midkiff" w:date="2021-06-02T12:42:00Z">
                  <w:rPr>
                    <w:ins w:id="265" w:author="James Midkiff" w:date="2021-06-02T12:33:00Z"/>
                    <w:rFonts w:ascii="Garamond" w:hAnsi="Garamond" w:cs="Times New Roman"/>
                  </w:rPr>
                </w:rPrChange>
              </w:rPr>
              <w:pPrChange w:id="266" w:author="James Midkiff" w:date="2021-06-02T12:51:00Z">
                <w:pPr>
                  <w:pStyle w:val="NoSpacing"/>
                  <w:jc w:val="both"/>
                </w:pPr>
              </w:pPrChange>
            </w:pPr>
            <w:ins w:id="267" w:author="James Midkiff" w:date="2021-06-02T12:49:00Z">
              <w:r>
                <w:rPr>
                  <w:rFonts w:ascii="Garamond" w:hAnsi="Garamond" w:cs="Times New Roman"/>
                  <w:sz w:val="22"/>
                  <w:szCs w:val="22"/>
                </w:rPr>
                <w:t>0.7711</w:t>
              </w:r>
            </w:ins>
          </w:p>
        </w:tc>
      </w:tr>
      <w:tr w:rsidR="00244186" w14:paraId="44153966" w14:textId="77777777" w:rsidTr="00244186">
        <w:trPr>
          <w:trHeight w:val="308"/>
          <w:jc w:val="center"/>
          <w:ins w:id="268" w:author="James Midkiff" w:date="2021-06-02T12:33:00Z"/>
          <w:trPrChange w:id="269" w:author="James Midkiff" w:date="2021-06-02T13:47:00Z">
            <w:trPr>
              <w:trHeight w:val="308"/>
              <w:jc w:val="center"/>
            </w:trPr>
          </w:trPrChange>
        </w:trPr>
        <w:tc>
          <w:tcPr>
            <w:tcW w:w="815" w:type="dxa"/>
            <w:vAlign w:val="center"/>
            <w:tcPrChange w:id="270" w:author="James Midkiff" w:date="2021-06-02T13:47:00Z">
              <w:tcPr>
                <w:tcW w:w="815" w:type="dxa"/>
              </w:tcPr>
            </w:tcPrChange>
          </w:tcPr>
          <w:p w14:paraId="65583682" w14:textId="4A533D5B" w:rsidR="00244186" w:rsidRPr="00244186" w:rsidRDefault="00244186">
            <w:pPr>
              <w:pStyle w:val="NoSpacing"/>
              <w:jc w:val="right"/>
              <w:rPr>
                <w:ins w:id="271" w:author="James Midkiff" w:date="2021-06-02T13:43:00Z"/>
                <w:rFonts w:ascii="Garamond" w:hAnsi="Garamond" w:cs="Times New Roman"/>
                <w:sz w:val="22"/>
                <w:szCs w:val="22"/>
              </w:rPr>
              <w:pPrChange w:id="272" w:author="James Midkiff" w:date="2021-06-02T13:43:00Z">
                <w:pPr>
                  <w:pStyle w:val="NoSpacing"/>
                  <w:jc w:val="both"/>
                </w:pPr>
              </w:pPrChange>
            </w:pPr>
            <w:ins w:id="273" w:author="James Midkiff" w:date="2021-06-02T13:43:00Z">
              <w:r>
                <w:rPr>
                  <w:rFonts w:ascii="Garamond" w:hAnsi="Garamond" w:cs="Times New Roman"/>
                  <w:sz w:val="22"/>
                  <w:szCs w:val="22"/>
                </w:rPr>
                <w:t>3</w:t>
              </w:r>
            </w:ins>
          </w:p>
        </w:tc>
        <w:tc>
          <w:tcPr>
            <w:tcW w:w="1434" w:type="dxa"/>
            <w:vAlign w:val="center"/>
            <w:tcPrChange w:id="274" w:author="James Midkiff" w:date="2021-06-02T13:47:00Z">
              <w:tcPr>
                <w:tcW w:w="1434" w:type="dxa"/>
                <w:vAlign w:val="center"/>
              </w:tcPr>
            </w:tcPrChange>
          </w:tcPr>
          <w:p w14:paraId="718D05BE" w14:textId="6BC7A6D5" w:rsidR="00244186" w:rsidRPr="00C25E38" w:rsidRDefault="00244186" w:rsidP="007B670A">
            <w:pPr>
              <w:pStyle w:val="NoSpacing"/>
              <w:jc w:val="both"/>
              <w:rPr>
                <w:ins w:id="275" w:author="James Midkiff" w:date="2021-06-02T12:33:00Z"/>
                <w:rFonts w:ascii="Garamond" w:hAnsi="Garamond" w:cs="Times New Roman"/>
                <w:sz w:val="22"/>
                <w:szCs w:val="22"/>
                <w:rPrChange w:id="276" w:author="James Midkiff" w:date="2021-06-02T12:42:00Z">
                  <w:rPr>
                    <w:ins w:id="277" w:author="James Midkiff" w:date="2021-06-02T12:33:00Z"/>
                    <w:rFonts w:ascii="Garamond" w:hAnsi="Garamond" w:cs="Times New Roman"/>
                  </w:rPr>
                </w:rPrChange>
              </w:rPr>
            </w:pPr>
            <w:ins w:id="278" w:author="James Midkiff" w:date="2021-06-02T12:36:00Z">
              <w:r w:rsidRPr="00C25E38">
                <w:rPr>
                  <w:rFonts w:ascii="Garamond" w:hAnsi="Garamond" w:cs="Times New Roman"/>
                  <w:sz w:val="22"/>
                  <w:szCs w:val="22"/>
                  <w:rPrChange w:id="279" w:author="James Midkiff" w:date="2021-06-02T12:42:00Z">
                    <w:rPr>
                      <w:rFonts w:ascii="Garamond" w:hAnsi="Garamond" w:cs="Times New Roman"/>
                    </w:rPr>
                  </w:rPrChange>
                </w:rPr>
                <w:t>Multi</w:t>
              </w:r>
            </w:ins>
            <w:ins w:id="280" w:author="James Midkiff" w:date="2021-06-02T12:40:00Z">
              <w:r w:rsidRPr="00C25E38">
                <w:rPr>
                  <w:rFonts w:ascii="Garamond" w:hAnsi="Garamond" w:cs="Times New Roman"/>
                  <w:sz w:val="22"/>
                  <w:szCs w:val="22"/>
                  <w:rPrChange w:id="281" w:author="James Midkiff" w:date="2021-06-02T12:42:00Z">
                    <w:rPr>
                      <w:rFonts w:ascii="Garamond" w:hAnsi="Garamond" w:cs="Times New Roman"/>
                    </w:rPr>
                  </w:rPrChange>
                </w:rPr>
                <w:t xml:space="preserve">nomial </w:t>
              </w:r>
            </w:ins>
            <w:ins w:id="282" w:author="James Midkiff" w:date="2021-06-02T12:36:00Z">
              <w:r w:rsidRPr="00C25E38">
                <w:rPr>
                  <w:rFonts w:ascii="Garamond" w:hAnsi="Garamond" w:cs="Times New Roman"/>
                  <w:sz w:val="22"/>
                  <w:szCs w:val="22"/>
                  <w:rPrChange w:id="283" w:author="James Midkiff" w:date="2021-06-02T12:42:00Z">
                    <w:rPr>
                      <w:rFonts w:ascii="Garamond" w:hAnsi="Garamond" w:cs="Times New Roman"/>
                    </w:rPr>
                  </w:rPrChange>
                </w:rPr>
                <w:t>Classification</w:t>
              </w:r>
            </w:ins>
          </w:p>
        </w:tc>
        <w:tc>
          <w:tcPr>
            <w:tcW w:w="1165" w:type="dxa"/>
            <w:vAlign w:val="center"/>
            <w:tcPrChange w:id="284" w:author="James Midkiff" w:date="2021-06-02T13:47:00Z">
              <w:tcPr>
                <w:tcW w:w="1165" w:type="dxa"/>
                <w:vAlign w:val="center"/>
              </w:tcPr>
            </w:tcPrChange>
          </w:tcPr>
          <w:p w14:paraId="4A2247AE" w14:textId="50D42086" w:rsidR="00244186" w:rsidRPr="00C25E38" w:rsidRDefault="00244186" w:rsidP="007B670A">
            <w:pPr>
              <w:pStyle w:val="NoSpacing"/>
              <w:jc w:val="both"/>
              <w:rPr>
                <w:ins w:id="285" w:author="James Midkiff" w:date="2021-06-02T12:33:00Z"/>
                <w:rFonts w:ascii="Garamond" w:hAnsi="Garamond" w:cs="Times New Roman"/>
                <w:sz w:val="22"/>
                <w:szCs w:val="22"/>
                <w:rPrChange w:id="286" w:author="James Midkiff" w:date="2021-06-02T12:42:00Z">
                  <w:rPr>
                    <w:ins w:id="287" w:author="James Midkiff" w:date="2021-06-02T12:33:00Z"/>
                    <w:rFonts w:ascii="Garamond" w:hAnsi="Garamond" w:cs="Times New Roman"/>
                  </w:rPr>
                </w:rPrChange>
              </w:rPr>
            </w:pPr>
            <w:ins w:id="288" w:author="James Midkiff" w:date="2021-06-02T12:37:00Z">
              <w:r w:rsidRPr="00C25E38">
                <w:rPr>
                  <w:rFonts w:ascii="Garamond" w:hAnsi="Garamond" w:cs="Times New Roman"/>
                  <w:sz w:val="22"/>
                  <w:szCs w:val="22"/>
                  <w:rPrChange w:id="289" w:author="James Midkiff" w:date="2021-06-02T12:42:00Z">
                    <w:rPr>
                      <w:rFonts w:ascii="Garamond" w:hAnsi="Garamond" w:cs="Times New Roman"/>
                    </w:rPr>
                  </w:rPrChange>
                </w:rPr>
                <w:t>Logistic Regression</w:t>
              </w:r>
            </w:ins>
          </w:p>
        </w:tc>
        <w:tc>
          <w:tcPr>
            <w:tcW w:w="2244" w:type="dxa"/>
            <w:vAlign w:val="center"/>
            <w:tcPrChange w:id="290" w:author="James Midkiff" w:date="2021-06-02T13:47:00Z">
              <w:tcPr>
                <w:tcW w:w="2244" w:type="dxa"/>
                <w:vAlign w:val="center"/>
              </w:tcPr>
            </w:tcPrChange>
          </w:tcPr>
          <w:p w14:paraId="021E47C0" w14:textId="4842C5B8" w:rsidR="00244186" w:rsidRPr="00C25E38" w:rsidRDefault="00244186" w:rsidP="00C25E38">
            <w:pPr>
              <w:pStyle w:val="NoSpacing"/>
              <w:rPr>
                <w:ins w:id="291" w:author="James Midkiff" w:date="2021-06-02T12:39:00Z"/>
                <w:rFonts w:ascii="Garamond" w:hAnsi="Garamond" w:cs="Times New Roman"/>
                <w:sz w:val="22"/>
                <w:szCs w:val="22"/>
                <w:rPrChange w:id="292" w:author="James Midkiff" w:date="2021-06-02T12:42:00Z">
                  <w:rPr>
                    <w:ins w:id="293" w:author="James Midkiff" w:date="2021-06-02T12:39:00Z"/>
                    <w:rFonts w:ascii="Garamond" w:hAnsi="Garamond" w:cs="Times New Roman"/>
                  </w:rPr>
                </w:rPrChange>
              </w:rPr>
            </w:pPr>
            <w:ins w:id="294" w:author="James Midkiff" w:date="2021-06-02T12:39:00Z">
              <w:r w:rsidRPr="00C25E38">
                <w:rPr>
                  <w:rFonts w:ascii="Garamond" w:hAnsi="Garamond" w:cs="Times New Roman"/>
                  <w:sz w:val="22"/>
                  <w:szCs w:val="22"/>
                  <w:rPrChange w:id="295" w:author="James Midkiff" w:date="2021-06-02T12:42:00Z">
                    <w:rPr>
                      <w:rFonts w:ascii="Garamond" w:hAnsi="Garamond" w:cs="Times New Roman"/>
                    </w:rPr>
                  </w:rPrChange>
                </w:rPr>
                <w:t xml:space="preserve">2 = BG has a result </w:t>
              </w:r>
              <w:r w:rsidRPr="0045595E">
                <w:rPr>
                  <w:rFonts w:ascii="Garamond" w:hAnsi="Garamond" w:cs="Times New Roman"/>
                  <w:sz w:val="22"/>
                  <w:szCs w:val="22"/>
                  <w:u w:val="single"/>
                  <w:rPrChange w:id="296" w:author="James Midkiff" w:date="2021-06-02T12:48:00Z">
                    <w:rPr>
                      <w:rFonts w:ascii="Garamond" w:hAnsi="Garamond" w:cs="Times New Roman"/>
                    </w:rPr>
                  </w:rPrChange>
                </w:rPr>
                <w:t>&gt;</w:t>
              </w:r>
              <w:r w:rsidRPr="00C25E38">
                <w:rPr>
                  <w:rFonts w:ascii="Garamond" w:hAnsi="Garamond" w:cs="Times New Roman"/>
                  <w:sz w:val="22"/>
                  <w:szCs w:val="22"/>
                  <w:rPrChange w:id="297" w:author="James Midkiff" w:date="2021-06-02T12:42:00Z">
                    <w:rPr>
                      <w:rFonts w:ascii="Garamond" w:hAnsi="Garamond" w:cs="Times New Roman"/>
                    </w:rPr>
                  </w:rPrChange>
                </w:rPr>
                <w:t xml:space="preserve"> 15.0 ppb, </w:t>
              </w:r>
            </w:ins>
          </w:p>
          <w:p w14:paraId="2E63DA26" w14:textId="7793A098" w:rsidR="00244186" w:rsidRPr="00C25E38" w:rsidRDefault="00244186" w:rsidP="00C25E38">
            <w:pPr>
              <w:pStyle w:val="NoSpacing"/>
              <w:rPr>
                <w:ins w:id="298" w:author="James Midkiff" w:date="2021-06-02T12:39:00Z"/>
                <w:rFonts w:ascii="Garamond" w:hAnsi="Garamond" w:cs="Times New Roman"/>
                <w:sz w:val="22"/>
                <w:szCs w:val="22"/>
                <w:rPrChange w:id="299" w:author="James Midkiff" w:date="2021-06-02T12:42:00Z">
                  <w:rPr>
                    <w:ins w:id="300" w:author="James Midkiff" w:date="2021-06-02T12:39:00Z"/>
                    <w:rFonts w:ascii="Garamond" w:hAnsi="Garamond" w:cs="Times New Roman"/>
                  </w:rPr>
                </w:rPrChange>
              </w:rPr>
            </w:pPr>
            <w:ins w:id="301" w:author="James Midkiff" w:date="2021-06-02T12:39:00Z">
              <w:r w:rsidRPr="00C25E38">
                <w:rPr>
                  <w:rFonts w:ascii="Garamond" w:hAnsi="Garamond" w:cs="Times New Roman"/>
                  <w:sz w:val="22"/>
                  <w:szCs w:val="22"/>
                  <w:rPrChange w:id="302" w:author="James Midkiff" w:date="2021-06-02T12:42:00Z">
                    <w:rPr>
                      <w:rFonts w:ascii="Garamond" w:hAnsi="Garamond" w:cs="Times New Roman"/>
                    </w:rPr>
                  </w:rPrChange>
                </w:rPr>
                <w:t xml:space="preserve">1 = BG has a result </w:t>
              </w:r>
              <w:r w:rsidRPr="0045595E">
                <w:rPr>
                  <w:rFonts w:ascii="Garamond" w:hAnsi="Garamond" w:cs="Times New Roman"/>
                  <w:sz w:val="22"/>
                  <w:szCs w:val="22"/>
                  <w:u w:val="single"/>
                  <w:rPrChange w:id="303" w:author="James Midkiff" w:date="2021-06-02T12:48:00Z">
                    <w:rPr>
                      <w:rFonts w:ascii="Garamond" w:hAnsi="Garamond" w:cs="Times New Roman"/>
                    </w:rPr>
                  </w:rPrChange>
                </w:rPr>
                <w:t>&gt;</w:t>
              </w:r>
              <w:r w:rsidRPr="00C25E38">
                <w:rPr>
                  <w:rFonts w:ascii="Garamond" w:hAnsi="Garamond" w:cs="Times New Roman"/>
                  <w:sz w:val="22"/>
                  <w:szCs w:val="22"/>
                  <w:rPrChange w:id="304" w:author="James Midkiff" w:date="2021-06-02T12:42:00Z">
                    <w:rPr>
                      <w:rFonts w:ascii="Garamond" w:hAnsi="Garamond" w:cs="Times New Roman"/>
                    </w:rPr>
                  </w:rPrChange>
                </w:rPr>
                <w:t xml:space="preserve"> 5.0 ppb</w:t>
              </w:r>
            </w:ins>
            <w:ins w:id="305" w:author="James Midkiff" w:date="2021-06-02T13:38:00Z">
              <w:r>
                <w:rPr>
                  <w:rFonts w:ascii="Garamond" w:hAnsi="Garamond" w:cs="Times New Roman"/>
                  <w:sz w:val="22"/>
                  <w:szCs w:val="22"/>
                </w:rPr>
                <w:t xml:space="preserve"> and &lt;15.0 ppb,</w:t>
              </w:r>
            </w:ins>
          </w:p>
          <w:p w14:paraId="6397150D" w14:textId="10C261F4" w:rsidR="00244186" w:rsidRPr="00C25E38" w:rsidRDefault="00244186">
            <w:pPr>
              <w:pStyle w:val="NoSpacing"/>
              <w:rPr>
                <w:ins w:id="306" w:author="James Midkiff" w:date="2021-06-02T12:35:00Z"/>
                <w:rFonts w:ascii="Garamond" w:hAnsi="Garamond" w:cs="Times New Roman"/>
                <w:sz w:val="22"/>
                <w:szCs w:val="22"/>
                <w:rPrChange w:id="307" w:author="James Midkiff" w:date="2021-06-02T12:42:00Z">
                  <w:rPr>
                    <w:ins w:id="308" w:author="James Midkiff" w:date="2021-06-02T12:35:00Z"/>
                    <w:rFonts w:ascii="Garamond" w:hAnsi="Garamond" w:cs="Times New Roman"/>
                  </w:rPr>
                </w:rPrChange>
              </w:rPr>
              <w:pPrChange w:id="309" w:author="James Midkiff" w:date="2021-06-02T12:37:00Z">
                <w:pPr>
                  <w:pStyle w:val="NoSpacing"/>
                  <w:jc w:val="both"/>
                </w:pPr>
              </w:pPrChange>
            </w:pPr>
            <w:ins w:id="310" w:author="James Midkiff" w:date="2021-06-02T12:39:00Z">
              <w:r w:rsidRPr="00C25E38">
                <w:rPr>
                  <w:rFonts w:ascii="Garamond" w:hAnsi="Garamond" w:cs="Times New Roman"/>
                  <w:sz w:val="22"/>
                  <w:szCs w:val="22"/>
                  <w:rPrChange w:id="311" w:author="James Midkiff" w:date="2021-06-02T12:42:00Z">
                    <w:rPr>
                      <w:rFonts w:ascii="Garamond" w:hAnsi="Garamond" w:cs="Times New Roman"/>
                    </w:rPr>
                  </w:rPrChange>
                </w:rPr>
                <w:t>0 otherwise</w:t>
              </w:r>
            </w:ins>
          </w:p>
        </w:tc>
        <w:tc>
          <w:tcPr>
            <w:tcW w:w="2155" w:type="dxa"/>
            <w:vAlign w:val="center"/>
            <w:tcPrChange w:id="312" w:author="James Midkiff" w:date="2021-06-02T13:47:00Z">
              <w:tcPr>
                <w:tcW w:w="2155" w:type="dxa"/>
                <w:vAlign w:val="center"/>
              </w:tcPr>
            </w:tcPrChange>
          </w:tcPr>
          <w:p w14:paraId="6732E84B" w14:textId="77777777" w:rsidR="00244186" w:rsidRPr="00C25E38" w:rsidRDefault="00244186" w:rsidP="007B670A">
            <w:pPr>
              <w:pStyle w:val="NoSpacing"/>
              <w:jc w:val="both"/>
              <w:rPr>
                <w:ins w:id="313" w:author="James Midkiff" w:date="2021-06-02T12:40:00Z"/>
                <w:rFonts w:ascii="Garamond" w:hAnsi="Garamond" w:cs="Times New Roman"/>
                <w:sz w:val="22"/>
                <w:szCs w:val="22"/>
                <w:rPrChange w:id="314" w:author="James Midkiff" w:date="2021-06-02T12:42:00Z">
                  <w:rPr>
                    <w:ins w:id="315" w:author="James Midkiff" w:date="2021-06-02T12:40:00Z"/>
                    <w:rFonts w:ascii="Garamond" w:hAnsi="Garamond" w:cs="Times New Roman"/>
                  </w:rPr>
                </w:rPrChange>
              </w:rPr>
            </w:pPr>
            <w:ins w:id="316" w:author="James Midkiff" w:date="2021-06-02T12:40:00Z">
              <w:r w:rsidRPr="00C25E38">
                <w:rPr>
                  <w:rFonts w:ascii="Garamond" w:hAnsi="Garamond" w:cs="Times New Roman"/>
                  <w:sz w:val="22"/>
                  <w:szCs w:val="22"/>
                  <w:rPrChange w:id="317" w:author="James Midkiff" w:date="2021-06-02T12:42:00Z">
                    <w:rPr>
                      <w:rFonts w:ascii="Garamond" w:hAnsi="Garamond" w:cs="Times New Roman"/>
                    </w:rPr>
                  </w:rPrChange>
                </w:rPr>
                <w:t>C: 1</w:t>
              </w:r>
            </w:ins>
          </w:p>
          <w:p w14:paraId="09C1F8E3" w14:textId="77777777" w:rsidR="00244186" w:rsidRPr="00C25E38" w:rsidRDefault="00244186" w:rsidP="007B670A">
            <w:pPr>
              <w:pStyle w:val="NoSpacing"/>
              <w:jc w:val="both"/>
              <w:rPr>
                <w:ins w:id="318" w:author="James Midkiff" w:date="2021-06-02T12:40:00Z"/>
                <w:rFonts w:ascii="Garamond" w:hAnsi="Garamond" w:cs="Times New Roman"/>
                <w:sz w:val="22"/>
                <w:szCs w:val="22"/>
                <w:rPrChange w:id="319" w:author="James Midkiff" w:date="2021-06-02T12:42:00Z">
                  <w:rPr>
                    <w:ins w:id="320" w:author="James Midkiff" w:date="2021-06-02T12:40:00Z"/>
                    <w:rFonts w:ascii="Garamond" w:hAnsi="Garamond" w:cs="Times New Roman"/>
                  </w:rPr>
                </w:rPrChange>
              </w:rPr>
            </w:pPr>
            <w:ins w:id="321" w:author="James Midkiff" w:date="2021-06-02T12:40:00Z">
              <w:r w:rsidRPr="00C25E38">
                <w:rPr>
                  <w:rFonts w:ascii="Garamond" w:hAnsi="Garamond" w:cs="Times New Roman"/>
                  <w:sz w:val="22"/>
                  <w:szCs w:val="22"/>
                  <w:rPrChange w:id="322" w:author="James Midkiff" w:date="2021-06-02T12:42:00Z">
                    <w:rPr>
                      <w:rFonts w:ascii="Garamond" w:hAnsi="Garamond" w:cs="Times New Roman"/>
                    </w:rPr>
                  </w:rPrChange>
                </w:rPr>
                <w:t>Penalty: l2</w:t>
              </w:r>
            </w:ins>
          </w:p>
          <w:p w14:paraId="23F0935A" w14:textId="77777777" w:rsidR="00244186" w:rsidRPr="00C25E38" w:rsidRDefault="00244186" w:rsidP="007B670A">
            <w:pPr>
              <w:pStyle w:val="NoSpacing"/>
              <w:jc w:val="both"/>
              <w:rPr>
                <w:ins w:id="323" w:author="James Midkiff" w:date="2021-06-02T12:40:00Z"/>
                <w:rFonts w:ascii="Garamond" w:hAnsi="Garamond" w:cs="Times New Roman"/>
                <w:sz w:val="22"/>
                <w:szCs w:val="22"/>
                <w:rPrChange w:id="324" w:author="James Midkiff" w:date="2021-06-02T12:42:00Z">
                  <w:rPr>
                    <w:ins w:id="325" w:author="James Midkiff" w:date="2021-06-02T12:40:00Z"/>
                    <w:rFonts w:ascii="Garamond" w:hAnsi="Garamond" w:cs="Times New Roman"/>
                  </w:rPr>
                </w:rPrChange>
              </w:rPr>
            </w:pPr>
            <w:ins w:id="326" w:author="James Midkiff" w:date="2021-06-02T12:40:00Z">
              <w:r w:rsidRPr="00C25E38">
                <w:rPr>
                  <w:rFonts w:ascii="Garamond" w:hAnsi="Garamond" w:cs="Times New Roman"/>
                  <w:sz w:val="22"/>
                  <w:szCs w:val="22"/>
                  <w:rPrChange w:id="327" w:author="James Midkiff" w:date="2021-06-02T12:42:00Z">
                    <w:rPr>
                      <w:rFonts w:ascii="Garamond" w:hAnsi="Garamond" w:cs="Times New Roman"/>
                    </w:rPr>
                  </w:rPrChange>
                </w:rPr>
                <w:t>Solver: lbfgs</w:t>
              </w:r>
            </w:ins>
          </w:p>
          <w:p w14:paraId="2024A937" w14:textId="1DA06E57" w:rsidR="00244186" w:rsidRPr="00C25E38" w:rsidRDefault="00244186" w:rsidP="007B670A">
            <w:pPr>
              <w:pStyle w:val="NoSpacing"/>
              <w:jc w:val="both"/>
              <w:rPr>
                <w:ins w:id="328" w:author="James Midkiff" w:date="2021-06-02T12:33:00Z"/>
                <w:rFonts w:ascii="Garamond" w:hAnsi="Garamond" w:cs="Times New Roman"/>
                <w:sz w:val="22"/>
                <w:szCs w:val="22"/>
                <w:rPrChange w:id="329" w:author="James Midkiff" w:date="2021-06-02T12:42:00Z">
                  <w:rPr>
                    <w:ins w:id="330" w:author="James Midkiff" w:date="2021-06-02T12:33:00Z"/>
                    <w:rFonts w:ascii="Garamond" w:hAnsi="Garamond" w:cs="Times New Roman"/>
                  </w:rPr>
                </w:rPrChange>
              </w:rPr>
            </w:pPr>
            <w:ins w:id="331" w:author="James Midkiff" w:date="2021-06-02T12:40:00Z">
              <w:r w:rsidRPr="00C25E38">
                <w:rPr>
                  <w:rFonts w:ascii="Garamond" w:hAnsi="Garamond" w:cs="Times New Roman"/>
                  <w:sz w:val="22"/>
                  <w:szCs w:val="22"/>
                  <w:rPrChange w:id="332" w:author="James Midkiff" w:date="2021-06-02T12:42:00Z">
                    <w:rPr>
                      <w:rFonts w:ascii="Garamond" w:hAnsi="Garamond" w:cs="Times New Roman"/>
                    </w:rPr>
                  </w:rPrChange>
                </w:rPr>
                <w:t xml:space="preserve">Class </w:t>
              </w:r>
            </w:ins>
            <w:ins w:id="333" w:author="James Midkiff" w:date="2021-06-02T13:46:00Z">
              <w:r>
                <w:rPr>
                  <w:rFonts w:ascii="Garamond" w:hAnsi="Garamond" w:cs="Times New Roman"/>
                  <w:sz w:val="22"/>
                  <w:szCs w:val="22"/>
                </w:rPr>
                <w:t>w</w:t>
              </w:r>
            </w:ins>
            <w:ins w:id="334" w:author="James Midkiff" w:date="2021-06-02T12:40:00Z">
              <w:r w:rsidRPr="00C25E38">
                <w:rPr>
                  <w:rFonts w:ascii="Garamond" w:hAnsi="Garamond" w:cs="Times New Roman"/>
                  <w:sz w:val="22"/>
                  <w:szCs w:val="22"/>
                  <w:rPrChange w:id="335" w:author="James Midkiff" w:date="2021-06-02T12:42:00Z">
                    <w:rPr>
                      <w:rFonts w:ascii="Garamond" w:hAnsi="Garamond" w:cs="Times New Roman"/>
                    </w:rPr>
                  </w:rPrChange>
                </w:rPr>
                <w:t>eight: None</w:t>
              </w:r>
            </w:ins>
          </w:p>
        </w:tc>
        <w:tc>
          <w:tcPr>
            <w:tcW w:w="912" w:type="dxa"/>
            <w:vAlign w:val="center"/>
            <w:tcPrChange w:id="336" w:author="James Midkiff" w:date="2021-06-02T13:47:00Z">
              <w:tcPr>
                <w:tcW w:w="997" w:type="dxa"/>
                <w:gridSpan w:val="2"/>
                <w:vAlign w:val="center"/>
              </w:tcPr>
            </w:tcPrChange>
          </w:tcPr>
          <w:p w14:paraId="397C7600" w14:textId="44C9B1A2" w:rsidR="00244186" w:rsidRPr="00C25E38" w:rsidRDefault="00244186">
            <w:pPr>
              <w:jc w:val="right"/>
              <w:rPr>
                <w:ins w:id="337" w:author="James Midkiff" w:date="2021-06-02T12:33:00Z"/>
                <w:sz w:val="22"/>
                <w:szCs w:val="22"/>
                <w:rPrChange w:id="338" w:author="James Midkiff" w:date="2021-06-02T12:42:00Z">
                  <w:rPr>
                    <w:ins w:id="339" w:author="James Midkiff" w:date="2021-06-02T12:33:00Z"/>
                    <w:rFonts w:ascii="Garamond" w:hAnsi="Garamond" w:cs="Times New Roman"/>
                  </w:rPr>
                </w:rPrChange>
              </w:rPr>
              <w:pPrChange w:id="340" w:author="James Midkiff" w:date="2021-06-02T12:51:00Z">
                <w:pPr>
                  <w:pStyle w:val="NoSpacing"/>
                  <w:jc w:val="both"/>
                </w:pPr>
              </w:pPrChange>
            </w:pPr>
            <w:ins w:id="341" w:author="James Midkiff" w:date="2021-06-02T12:41:00Z">
              <w:r w:rsidRPr="00C25E38">
                <w:rPr>
                  <w:sz w:val="22"/>
                  <w:szCs w:val="22"/>
                  <w:rPrChange w:id="342" w:author="James Midkiff" w:date="2021-06-02T12:42:00Z">
                    <w:rPr/>
                  </w:rPrChange>
                </w:rPr>
                <w:t>0.5669</w:t>
              </w:r>
            </w:ins>
          </w:p>
        </w:tc>
        <w:tc>
          <w:tcPr>
            <w:tcW w:w="1085" w:type="dxa"/>
            <w:vAlign w:val="center"/>
            <w:tcPrChange w:id="343" w:author="James Midkiff" w:date="2021-06-02T13:47:00Z">
              <w:tcPr>
                <w:tcW w:w="1085" w:type="dxa"/>
                <w:gridSpan w:val="2"/>
                <w:vAlign w:val="center"/>
              </w:tcPr>
            </w:tcPrChange>
          </w:tcPr>
          <w:p w14:paraId="76C7C1BA" w14:textId="71F821A7" w:rsidR="00244186" w:rsidRPr="00C25E38" w:rsidRDefault="00244186">
            <w:pPr>
              <w:pStyle w:val="NoSpacing"/>
              <w:jc w:val="right"/>
              <w:rPr>
                <w:ins w:id="344" w:author="James Midkiff" w:date="2021-06-02T12:33:00Z"/>
                <w:rFonts w:ascii="Garamond" w:hAnsi="Garamond" w:cs="Times New Roman"/>
                <w:sz w:val="22"/>
                <w:szCs w:val="22"/>
                <w:rPrChange w:id="345" w:author="James Midkiff" w:date="2021-06-02T12:42:00Z">
                  <w:rPr>
                    <w:ins w:id="346" w:author="James Midkiff" w:date="2021-06-02T12:33:00Z"/>
                    <w:rFonts w:ascii="Garamond" w:hAnsi="Garamond" w:cs="Times New Roman"/>
                  </w:rPr>
                </w:rPrChange>
              </w:rPr>
              <w:pPrChange w:id="347" w:author="James Midkiff" w:date="2021-06-02T12:51:00Z">
                <w:pPr>
                  <w:pStyle w:val="NoSpacing"/>
                  <w:jc w:val="both"/>
                </w:pPr>
              </w:pPrChange>
            </w:pPr>
            <w:ins w:id="348" w:author="James Midkiff" w:date="2021-06-02T12:41:00Z">
              <w:r w:rsidRPr="00C25E38">
                <w:rPr>
                  <w:rFonts w:ascii="Garamond" w:hAnsi="Garamond" w:cs="Times New Roman"/>
                  <w:sz w:val="22"/>
                  <w:szCs w:val="22"/>
                  <w:rPrChange w:id="349" w:author="James Midkiff" w:date="2021-06-02T12:42:00Z">
                    <w:rPr>
                      <w:rFonts w:ascii="Garamond" w:hAnsi="Garamond" w:cs="Times New Roman"/>
                    </w:rPr>
                  </w:rPrChange>
                </w:rPr>
                <w:t>0.5669</w:t>
              </w:r>
            </w:ins>
          </w:p>
        </w:tc>
        <w:tc>
          <w:tcPr>
            <w:tcW w:w="1085" w:type="dxa"/>
            <w:vAlign w:val="center"/>
            <w:tcPrChange w:id="350" w:author="James Midkiff" w:date="2021-06-02T13:47:00Z">
              <w:tcPr>
                <w:tcW w:w="1085" w:type="dxa"/>
                <w:gridSpan w:val="2"/>
                <w:vAlign w:val="center"/>
              </w:tcPr>
            </w:tcPrChange>
          </w:tcPr>
          <w:p w14:paraId="685FF3B4" w14:textId="6889256D" w:rsidR="00244186" w:rsidRPr="00C25E38" w:rsidRDefault="00244186">
            <w:pPr>
              <w:pStyle w:val="NoSpacing"/>
              <w:jc w:val="right"/>
              <w:rPr>
                <w:ins w:id="351" w:author="James Midkiff" w:date="2021-06-02T12:33:00Z"/>
                <w:rFonts w:ascii="Garamond" w:hAnsi="Garamond" w:cs="Times New Roman"/>
                <w:sz w:val="22"/>
                <w:szCs w:val="22"/>
                <w:rPrChange w:id="352" w:author="James Midkiff" w:date="2021-06-02T12:42:00Z">
                  <w:rPr>
                    <w:ins w:id="353" w:author="James Midkiff" w:date="2021-06-02T12:33:00Z"/>
                    <w:rFonts w:ascii="Garamond" w:hAnsi="Garamond" w:cs="Times New Roman"/>
                  </w:rPr>
                </w:rPrChange>
              </w:rPr>
              <w:pPrChange w:id="354" w:author="James Midkiff" w:date="2021-06-02T12:51:00Z">
                <w:pPr>
                  <w:pStyle w:val="NoSpacing"/>
                  <w:jc w:val="both"/>
                </w:pPr>
              </w:pPrChange>
            </w:pPr>
            <w:ins w:id="355" w:author="James Midkiff" w:date="2021-06-02T12:41:00Z">
              <w:r w:rsidRPr="00C25E38">
                <w:rPr>
                  <w:rFonts w:ascii="Garamond" w:hAnsi="Garamond" w:cs="Times New Roman"/>
                  <w:sz w:val="22"/>
                  <w:szCs w:val="22"/>
                  <w:rPrChange w:id="356" w:author="James Midkiff" w:date="2021-06-02T12:42:00Z">
                    <w:rPr>
                      <w:rFonts w:ascii="Garamond" w:hAnsi="Garamond" w:cs="Times New Roman"/>
                    </w:rPr>
                  </w:rPrChange>
                </w:rPr>
                <w:t>0.582</w:t>
              </w:r>
            </w:ins>
          </w:p>
        </w:tc>
      </w:tr>
      <w:tr w:rsidR="00244186" w14:paraId="035D60A1" w14:textId="77777777" w:rsidTr="00244186">
        <w:trPr>
          <w:trHeight w:val="308"/>
          <w:jc w:val="center"/>
          <w:ins w:id="357" w:author="James Midkiff" w:date="2021-06-02T12:33:00Z"/>
          <w:trPrChange w:id="358" w:author="James Midkiff" w:date="2021-06-02T13:47:00Z">
            <w:trPr>
              <w:trHeight w:val="308"/>
              <w:jc w:val="center"/>
            </w:trPr>
          </w:trPrChange>
        </w:trPr>
        <w:tc>
          <w:tcPr>
            <w:tcW w:w="815" w:type="dxa"/>
            <w:vAlign w:val="center"/>
            <w:tcPrChange w:id="359" w:author="James Midkiff" w:date="2021-06-02T13:47:00Z">
              <w:tcPr>
                <w:tcW w:w="815" w:type="dxa"/>
              </w:tcPr>
            </w:tcPrChange>
          </w:tcPr>
          <w:p w14:paraId="40868E16" w14:textId="029C0D03" w:rsidR="00C529EE" w:rsidRPr="00244186" w:rsidRDefault="00C529EE">
            <w:pPr>
              <w:pStyle w:val="NoSpacing"/>
              <w:jc w:val="right"/>
              <w:rPr>
                <w:ins w:id="360" w:author="James Midkiff" w:date="2021-06-02T13:43:00Z"/>
                <w:rFonts w:ascii="Garamond" w:hAnsi="Garamond" w:cs="Times New Roman"/>
                <w:sz w:val="22"/>
                <w:szCs w:val="22"/>
              </w:rPr>
              <w:pPrChange w:id="361" w:author="Tarren Peterson" w:date="2021-06-02T16:30:00Z">
                <w:pPr>
                  <w:pStyle w:val="NoSpacing"/>
                  <w:jc w:val="both"/>
                </w:pPr>
              </w:pPrChange>
            </w:pPr>
            <w:ins w:id="362" w:author="Tarren Peterson" w:date="2021-06-02T16:30:00Z">
              <w:r>
                <w:rPr>
                  <w:rFonts w:ascii="Garamond" w:hAnsi="Garamond" w:cs="Times New Roman"/>
                  <w:sz w:val="22"/>
                  <w:szCs w:val="22"/>
                </w:rPr>
                <w:t>4</w:t>
              </w:r>
            </w:ins>
          </w:p>
        </w:tc>
        <w:tc>
          <w:tcPr>
            <w:tcW w:w="1434" w:type="dxa"/>
            <w:vAlign w:val="center"/>
            <w:tcPrChange w:id="363" w:author="James Midkiff" w:date="2021-06-02T13:47:00Z">
              <w:tcPr>
                <w:tcW w:w="1434" w:type="dxa"/>
                <w:vAlign w:val="center"/>
              </w:tcPr>
            </w:tcPrChange>
          </w:tcPr>
          <w:p w14:paraId="7D47E54D" w14:textId="17F12859" w:rsidR="00244186" w:rsidRPr="00C25E38" w:rsidRDefault="00C529EE" w:rsidP="007B670A">
            <w:pPr>
              <w:pStyle w:val="NoSpacing"/>
              <w:jc w:val="both"/>
              <w:rPr>
                <w:ins w:id="364" w:author="James Midkiff" w:date="2021-06-02T12:33:00Z"/>
                <w:rFonts w:ascii="Garamond" w:hAnsi="Garamond" w:cs="Times New Roman"/>
                <w:sz w:val="22"/>
                <w:szCs w:val="22"/>
                <w:rPrChange w:id="365" w:author="James Midkiff" w:date="2021-06-02T12:42:00Z">
                  <w:rPr>
                    <w:ins w:id="366" w:author="James Midkiff" w:date="2021-06-02T12:33:00Z"/>
                    <w:rFonts w:ascii="Garamond" w:hAnsi="Garamond" w:cs="Times New Roman"/>
                  </w:rPr>
                </w:rPrChange>
              </w:rPr>
            </w:pPr>
            <w:ins w:id="367" w:author="Tarren Peterson" w:date="2021-06-02T16:30:00Z">
              <w:r>
                <w:rPr>
                  <w:rFonts w:ascii="Garamond" w:hAnsi="Garamond" w:cs="Times New Roman"/>
                  <w:sz w:val="22"/>
                  <w:szCs w:val="22"/>
                </w:rPr>
                <w:t>Random Forest</w:t>
              </w:r>
            </w:ins>
          </w:p>
        </w:tc>
        <w:tc>
          <w:tcPr>
            <w:tcW w:w="1165" w:type="dxa"/>
            <w:vAlign w:val="center"/>
            <w:tcPrChange w:id="368" w:author="James Midkiff" w:date="2021-06-02T13:47:00Z">
              <w:tcPr>
                <w:tcW w:w="1165" w:type="dxa"/>
                <w:vAlign w:val="center"/>
              </w:tcPr>
            </w:tcPrChange>
          </w:tcPr>
          <w:p w14:paraId="4A34C6B7" w14:textId="1F0E3A6E" w:rsidR="00244186" w:rsidRPr="00C25E38" w:rsidRDefault="00244186" w:rsidP="007B670A">
            <w:pPr>
              <w:pStyle w:val="NoSpacing"/>
              <w:jc w:val="both"/>
              <w:rPr>
                <w:ins w:id="369" w:author="James Midkiff" w:date="2021-06-02T12:33:00Z"/>
                <w:rFonts w:ascii="Garamond" w:hAnsi="Garamond" w:cs="Times New Roman"/>
                <w:sz w:val="22"/>
                <w:szCs w:val="22"/>
                <w:rPrChange w:id="370" w:author="James Midkiff" w:date="2021-06-02T12:42:00Z">
                  <w:rPr>
                    <w:ins w:id="371" w:author="James Midkiff" w:date="2021-06-02T12:33:00Z"/>
                    <w:rFonts w:ascii="Garamond" w:hAnsi="Garamond" w:cs="Times New Roman"/>
                  </w:rPr>
                </w:rPrChange>
              </w:rPr>
            </w:pPr>
            <w:ins w:id="372" w:author="James Midkiff" w:date="2021-06-02T13:31:00Z">
              <w:r>
                <w:rPr>
                  <w:rFonts w:ascii="Garamond" w:hAnsi="Garamond" w:cs="Times New Roman"/>
                  <w:sz w:val="22"/>
                  <w:szCs w:val="22"/>
                </w:rPr>
                <w:t>Random Forest</w:t>
              </w:r>
            </w:ins>
          </w:p>
        </w:tc>
        <w:tc>
          <w:tcPr>
            <w:tcW w:w="2244" w:type="dxa"/>
            <w:vAlign w:val="center"/>
            <w:tcPrChange w:id="373" w:author="James Midkiff" w:date="2021-06-02T13:47:00Z">
              <w:tcPr>
                <w:tcW w:w="2244" w:type="dxa"/>
                <w:vAlign w:val="center"/>
              </w:tcPr>
            </w:tcPrChange>
          </w:tcPr>
          <w:p w14:paraId="332292DE" w14:textId="77777777" w:rsidR="00F818F8" w:rsidRPr="00C62A33" w:rsidRDefault="00F818F8" w:rsidP="00F818F8">
            <w:pPr>
              <w:pStyle w:val="NoSpacing"/>
              <w:rPr>
                <w:ins w:id="374" w:author="Tarren Peterson" w:date="2021-06-02T16:36:00Z"/>
                <w:rFonts w:ascii="Garamond" w:hAnsi="Garamond" w:cs="Times New Roman"/>
                <w:sz w:val="22"/>
                <w:szCs w:val="22"/>
              </w:rPr>
            </w:pPr>
            <w:ins w:id="375" w:author="Tarren Peterson" w:date="2021-06-02T16:36:00Z">
              <w:r w:rsidRPr="00C62A33">
                <w:rPr>
                  <w:rFonts w:ascii="Garamond" w:hAnsi="Garamond" w:cs="Times New Roman"/>
                  <w:sz w:val="22"/>
                  <w:szCs w:val="22"/>
                </w:rPr>
                <w:t xml:space="preserve">1 = BG has a result </w:t>
              </w:r>
              <w:r w:rsidRPr="00C62A33">
                <w:rPr>
                  <w:rFonts w:ascii="Garamond" w:hAnsi="Garamond" w:cs="Times New Roman"/>
                  <w:sz w:val="22"/>
                  <w:szCs w:val="22"/>
                  <w:u w:val="single"/>
                </w:rPr>
                <w:t>&gt;</w:t>
              </w:r>
              <w:r w:rsidRPr="00C62A33">
                <w:rPr>
                  <w:rFonts w:ascii="Garamond" w:hAnsi="Garamond" w:cs="Times New Roman"/>
                  <w:sz w:val="22"/>
                  <w:szCs w:val="22"/>
                </w:rPr>
                <w:t>15.0 ppb,</w:t>
              </w:r>
            </w:ins>
          </w:p>
          <w:p w14:paraId="0A2A10A2" w14:textId="5069106F" w:rsidR="00244186" w:rsidRPr="00C25E38" w:rsidRDefault="00F818F8">
            <w:pPr>
              <w:pStyle w:val="NoSpacing"/>
              <w:rPr>
                <w:ins w:id="376" w:author="James Midkiff" w:date="2021-06-02T12:35:00Z"/>
                <w:rFonts w:ascii="Garamond" w:hAnsi="Garamond" w:cs="Times New Roman"/>
                <w:sz w:val="22"/>
                <w:szCs w:val="22"/>
                <w:rPrChange w:id="377" w:author="James Midkiff" w:date="2021-06-02T12:42:00Z">
                  <w:rPr>
                    <w:ins w:id="378" w:author="James Midkiff" w:date="2021-06-02T12:35:00Z"/>
                    <w:rFonts w:ascii="Garamond" w:hAnsi="Garamond" w:cs="Times New Roman"/>
                  </w:rPr>
                </w:rPrChange>
              </w:rPr>
              <w:pPrChange w:id="379" w:author="James Midkiff" w:date="2021-06-02T12:37:00Z">
                <w:pPr>
                  <w:pStyle w:val="NoSpacing"/>
                  <w:jc w:val="both"/>
                </w:pPr>
              </w:pPrChange>
            </w:pPr>
            <w:ins w:id="380" w:author="Tarren Peterson" w:date="2021-06-02T16:36:00Z">
              <w:r w:rsidRPr="00C62A33">
                <w:rPr>
                  <w:rFonts w:ascii="Garamond" w:hAnsi="Garamond" w:cs="Times New Roman"/>
                  <w:sz w:val="22"/>
                  <w:szCs w:val="22"/>
                </w:rPr>
                <w:t>0 otherwise</w:t>
              </w:r>
            </w:ins>
          </w:p>
        </w:tc>
        <w:tc>
          <w:tcPr>
            <w:tcW w:w="2155" w:type="dxa"/>
            <w:vAlign w:val="center"/>
            <w:tcPrChange w:id="381" w:author="James Midkiff" w:date="2021-06-02T13:47:00Z">
              <w:tcPr>
                <w:tcW w:w="2155" w:type="dxa"/>
                <w:vAlign w:val="center"/>
              </w:tcPr>
            </w:tcPrChange>
          </w:tcPr>
          <w:p w14:paraId="149889DE" w14:textId="77777777" w:rsidR="00244186" w:rsidRDefault="00F818F8" w:rsidP="007B670A">
            <w:pPr>
              <w:pStyle w:val="NoSpacing"/>
              <w:jc w:val="both"/>
              <w:rPr>
                <w:ins w:id="382" w:author="Tarren Peterson" w:date="2021-06-02T16:39:00Z"/>
                <w:rFonts w:ascii="Garamond" w:hAnsi="Garamond" w:cs="Times New Roman"/>
                <w:sz w:val="22"/>
                <w:szCs w:val="22"/>
              </w:rPr>
            </w:pPr>
            <w:proofErr w:type="spellStart"/>
            <w:ins w:id="383" w:author="Tarren Peterson" w:date="2021-06-02T16:38:00Z">
              <w:r>
                <w:rPr>
                  <w:rFonts w:ascii="Garamond" w:hAnsi="Garamond" w:cs="Times New Roman"/>
                  <w:sz w:val="22"/>
                  <w:szCs w:val="22"/>
                </w:rPr>
                <w:t>N_</w:t>
              </w:r>
            </w:ins>
            <w:ins w:id="384" w:author="Tarren Peterson" w:date="2021-06-02T16:39:00Z">
              <w:r>
                <w:rPr>
                  <w:rFonts w:ascii="Garamond" w:hAnsi="Garamond" w:cs="Times New Roman"/>
                  <w:sz w:val="22"/>
                  <w:szCs w:val="22"/>
                </w:rPr>
                <w:t>Estimators</w:t>
              </w:r>
              <w:proofErr w:type="spellEnd"/>
              <w:r>
                <w:rPr>
                  <w:rFonts w:ascii="Garamond" w:hAnsi="Garamond" w:cs="Times New Roman"/>
                  <w:sz w:val="22"/>
                  <w:szCs w:val="22"/>
                </w:rPr>
                <w:t xml:space="preserve"> = 1000</w:t>
              </w:r>
            </w:ins>
          </w:p>
          <w:p w14:paraId="03D95895" w14:textId="77777777" w:rsidR="00F818F8" w:rsidRDefault="00F818F8" w:rsidP="007B670A">
            <w:pPr>
              <w:pStyle w:val="NoSpacing"/>
              <w:jc w:val="both"/>
              <w:rPr>
                <w:ins w:id="385" w:author="Tarren Peterson" w:date="2021-06-02T16:39:00Z"/>
                <w:rFonts w:ascii="Garamond" w:hAnsi="Garamond" w:cs="Times New Roman"/>
                <w:sz w:val="22"/>
                <w:szCs w:val="22"/>
              </w:rPr>
            </w:pPr>
            <w:ins w:id="386" w:author="Tarren Peterson" w:date="2021-06-02T16:39:00Z">
              <w:r>
                <w:rPr>
                  <w:rFonts w:ascii="Garamond" w:hAnsi="Garamond" w:cs="Times New Roman"/>
                  <w:sz w:val="22"/>
                  <w:szCs w:val="22"/>
                </w:rPr>
                <w:t>Criterion = Gini</w:t>
              </w:r>
            </w:ins>
          </w:p>
          <w:p w14:paraId="3452DF8F" w14:textId="77777777" w:rsidR="00F818F8" w:rsidRDefault="00F818F8" w:rsidP="007B670A">
            <w:pPr>
              <w:pStyle w:val="NoSpacing"/>
              <w:jc w:val="both"/>
              <w:rPr>
                <w:ins w:id="387" w:author="Tarren Peterson" w:date="2021-06-02T16:39:00Z"/>
                <w:rFonts w:ascii="Garamond" w:hAnsi="Garamond" w:cs="Times New Roman"/>
                <w:sz w:val="22"/>
                <w:szCs w:val="22"/>
              </w:rPr>
            </w:pPr>
            <w:ins w:id="388" w:author="Tarren Peterson" w:date="2021-06-02T16:39:00Z">
              <w:r>
                <w:rPr>
                  <w:rFonts w:ascii="Garamond" w:hAnsi="Garamond" w:cs="Times New Roman"/>
                  <w:sz w:val="22"/>
                  <w:szCs w:val="22"/>
                </w:rPr>
                <w:t>Max Depth = 5</w:t>
              </w:r>
            </w:ins>
          </w:p>
          <w:p w14:paraId="65B82B2D" w14:textId="4F7B70F8" w:rsidR="00F818F8" w:rsidRPr="00C25E38" w:rsidRDefault="00F818F8" w:rsidP="007B670A">
            <w:pPr>
              <w:pStyle w:val="NoSpacing"/>
              <w:jc w:val="both"/>
              <w:rPr>
                <w:ins w:id="389" w:author="James Midkiff" w:date="2021-06-02T12:33:00Z"/>
                <w:rFonts w:ascii="Garamond" w:hAnsi="Garamond" w:cs="Times New Roman"/>
                <w:sz w:val="22"/>
                <w:szCs w:val="22"/>
                <w:rPrChange w:id="390" w:author="James Midkiff" w:date="2021-06-02T12:42:00Z">
                  <w:rPr>
                    <w:ins w:id="391" w:author="James Midkiff" w:date="2021-06-02T12:33:00Z"/>
                    <w:rFonts w:ascii="Garamond" w:hAnsi="Garamond" w:cs="Times New Roman"/>
                  </w:rPr>
                </w:rPrChange>
              </w:rPr>
            </w:pPr>
            <w:ins w:id="392" w:author="Tarren Peterson" w:date="2021-06-02T16:39:00Z">
              <w:r>
                <w:rPr>
                  <w:rFonts w:ascii="Garamond" w:hAnsi="Garamond" w:cs="Times New Roman"/>
                  <w:sz w:val="22"/>
                  <w:szCs w:val="22"/>
                </w:rPr>
                <w:t>Min Samples Split = 2</w:t>
              </w:r>
            </w:ins>
          </w:p>
        </w:tc>
        <w:tc>
          <w:tcPr>
            <w:tcW w:w="912" w:type="dxa"/>
            <w:vAlign w:val="center"/>
            <w:tcPrChange w:id="393" w:author="James Midkiff" w:date="2021-06-02T13:47:00Z">
              <w:tcPr>
                <w:tcW w:w="997" w:type="dxa"/>
                <w:gridSpan w:val="2"/>
                <w:vAlign w:val="center"/>
              </w:tcPr>
            </w:tcPrChange>
          </w:tcPr>
          <w:p w14:paraId="655D4F3D" w14:textId="353004C3" w:rsidR="00244186" w:rsidRPr="00C25E38" w:rsidRDefault="00F818F8">
            <w:pPr>
              <w:pStyle w:val="NoSpacing"/>
              <w:jc w:val="right"/>
              <w:rPr>
                <w:ins w:id="394" w:author="James Midkiff" w:date="2021-06-02T12:33:00Z"/>
                <w:rFonts w:ascii="Garamond" w:hAnsi="Garamond" w:cs="Times New Roman"/>
                <w:sz w:val="22"/>
                <w:szCs w:val="22"/>
                <w:rPrChange w:id="395" w:author="James Midkiff" w:date="2021-06-02T12:42:00Z">
                  <w:rPr>
                    <w:ins w:id="396" w:author="James Midkiff" w:date="2021-06-02T12:33:00Z"/>
                    <w:rFonts w:ascii="Garamond" w:hAnsi="Garamond" w:cs="Times New Roman"/>
                  </w:rPr>
                </w:rPrChange>
              </w:rPr>
              <w:pPrChange w:id="397" w:author="James Midkiff" w:date="2021-06-02T12:51:00Z">
                <w:pPr>
                  <w:pStyle w:val="NoSpacing"/>
                  <w:jc w:val="both"/>
                </w:pPr>
              </w:pPrChange>
            </w:pPr>
            <w:ins w:id="398" w:author="Tarren Peterson" w:date="2021-06-02T16:38:00Z">
              <w:r>
                <w:rPr>
                  <w:rFonts w:ascii="Garamond" w:hAnsi="Garamond" w:cs="Times New Roman"/>
                  <w:sz w:val="22"/>
                  <w:szCs w:val="22"/>
                </w:rPr>
                <w:t>0.1968</w:t>
              </w:r>
            </w:ins>
          </w:p>
        </w:tc>
        <w:tc>
          <w:tcPr>
            <w:tcW w:w="1085" w:type="dxa"/>
            <w:vAlign w:val="center"/>
            <w:tcPrChange w:id="399" w:author="James Midkiff" w:date="2021-06-02T13:47:00Z">
              <w:tcPr>
                <w:tcW w:w="1085" w:type="dxa"/>
                <w:gridSpan w:val="2"/>
                <w:vAlign w:val="center"/>
              </w:tcPr>
            </w:tcPrChange>
          </w:tcPr>
          <w:p w14:paraId="47B5B498" w14:textId="5E1999B5" w:rsidR="00244186" w:rsidRPr="00C25E38" w:rsidRDefault="00F818F8">
            <w:pPr>
              <w:pStyle w:val="NoSpacing"/>
              <w:jc w:val="right"/>
              <w:rPr>
                <w:ins w:id="400" w:author="James Midkiff" w:date="2021-06-02T12:33:00Z"/>
                <w:rFonts w:ascii="Garamond" w:hAnsi="Garamond" w:cs="Times New Roman"/>
                <w:sz w:val="22"/>
                <w:szCs w:val="22"/>
                <w:rPrChange w:id="401" w:author="James Midkiff" w:date="2021-06-02T12:42:00Z">
                  <w:rPr>
                    <w:ins w:id="402" w:author="James Midkiff" w:date="2021-06-02T12:33:00Z"/>
                    <w:rFonts w:ascii="Garamond" w:hAnsi="Garamond" w:cs="Times New Roman"/>
                  </w:rPr>
                </w:rPrChange>
              </w:rPr>
              <w:pPrChange w:id="403" w:author="James Midkiff" w:date="2021-06-02T12:51:00Z">
                <w:pPr>
                  <w:pStyle w:val="NoSpacing"/>
                  <w:jc w:val="both"/>
                </w:pPr>
              </w:pPrChange>
            </w:pPr>
            <w:ins w:id="404" w:author="Tarren Peterson" w:date="2021-06-02T16:38:00Z">
              <w:r>
                <w:rPr>
                  <w:rFonts w:ascii="Garamond" w:hAnsi="Garamond" w:cs="Times New Roman"/>
                  <w:sz w:val="22"/>
                  <w:szCs w:val="22"/>
                </w:rPr>
                <w:t>0.7601</w:t>
              </w:r>
            </w:ins>
          </w:p>
        </w:tc>
        <w:tc>
          <w:tcPr>
            <w:tcW w:w="1085" w:type="dxa"/>
            <w:vAlign w:val="center"/>
            <w:tcPrChange w:id="405" w:author="James Midkiff" w:date="2021-06-02T13:47:00Z">
              <w:tcPr>
                <w:tcW w:w="1085" w:type="dxa"/>
                <w:gridSpan w:val="2"/>
                <w:vAlign w:val="center"/>
              </w:tcPr>
            </w:tcPrChange>
          </w:tcPr>
          <w:p w14:paraId="20DE1877" w14:textId="26DB99A5" w:rsidR="00244186" w:rsidRPr="00C25E38" w:rsidRDefault="00F818F8">
            <w:pPr>
              <w:pStyle w:val="NoSpacing"/>
              <w:jc w:val="right"/>
              <w:rPr>
                <w:ins w:id="406" w:author="James Midkiff" w:date="2021-06-02T12:33:00Z"/>
                <w:rFonts w:ascii="Garamond" w:hAnsi="Garamond" w:cs="Times New Roman"/>
                <w:sz w:val="22"/>
                <w:szCs w:val="22"/>
                <w:rPrChange w:id="407" w:author="James Midkiff" w:date="2021-06-02T12:42:00Z">
                  <w:rPr>
                    <w:ins w:id="408" w:author="James Midkiff" w:date="2021-06-02T12:33:00Z"/>
                    <w:rFonts w:ascii="Garamond" w:hAnsi="Garamond" w:cs="Times New Roman"/>
                  </w:rPr>
                </w:rPrChange>
              </w:rPr>
              <w:pPrChange w:id="409" w:author="James Midkiff" w:date="2021-06-02T12:51:00Z">
                <w:pPr>
                  <w:pStyle w:val="NoSpacing"/>
                  <w:jc w:val="both"/>
                </w:pPr>
              </w:pPrChange>
            </w:pPr>
            <w:ins w:id="410" w:author="Tarren Peterson" w:date="2021-06-02T16:38:00Z">
              <w:r>
                <w:rPr>
                  <w:rFonts w:ascii="Garamond" w:hAnsi="Garamond" w:cs="Times New Roman"/>
                  <w:sz w:val="22"/>
                  <w:szCs w:val="22"/>
                </w:rPr>
                <w:t>0.6423</w:t>
              </w:r>
            </w:ins>
          </w:p>
        </w:tc>
      </w:tr>
      <w:tr w:rsidR="00C529EE" w14:paraId="2724187F" w14:textId="77777777" w:rsidTr="00244186">
        <w:trPr>
          <w:trHeight w:val="308"/>
          <w:jc w:val="center"/>
          <w:ins w:id="411" w:author="James Midkiff" w:date="2021-06-02T12:33:00Z"/>
          <w:trPrChange w:id="412" w:author="James Midkiff" w:date="2021-06-02T13:47:00Z">
            <w:trPr>
              <w:trHeight w:val="308"/>
              <w:jc w:val="center"/>
            </w:trPr>
          </w:trPrChange>
        </w:trPr>
        <w:tc>
          <w:tcPr>
            <w:tcW w:w="815" w:type="dxa"/>
            <w:vAlign w:val="center"/>
            <w:tcPrChange w:id="413" w:author="James Midkiff" w:date="2021-06-02T13:47:00Z">
              <w:tcPr>
                <w:tcW w:w="815" w:type="dxa"/>
              </w:tcPr>
            </w:tcPrChange>
          </w:tcPr>
          <w:p w14:paraId="487C669E" w14:textId="37ABD4ED" w:rsidR="00C529EE" w:rsidRPr="00244186" w:rsidRDefault="00C529EE">
            <w:pPr>
              <w:pStyle w:val="NoSpacing"/>
              <w:jc w:val="right"/>
              <w:rPr>
                <w:ins w:id="414" w:author="James Midkiff" w:date="2021-06-02T13:43:00Z"/>
                <w:rFonts w:ascii="Garamond" w:hAnsi="Garamond" w:cs="Times New Roman"/>
                <w:sz w:val="22"/>
                <w:szCs w:val="22"/>
              </w:rPr>
              <w:pPrChange w:id="415" w:author="James Midkiff" w:date="2021-06-02T13:43:00Z">
                <w:pPr>
                  <w:pStyle w:val="NoSpacing"/>
                  <w:jc w:val="both"/>
                </w:pPr>
              </w:pPrChange>
            </w:pPr>
            <w:ins w:id="416" w:author="Tarren Peterson" w:date="2021-06-02T16:30:00Z">
              <w:r>
                <w:rPr>
                  <w:rFonts w:ascii="Garamond" w:hAnsi="Garamond" w:cs="Times New Roman"/>
                  <w:sz w:val="22"/>
                  <w:szCs w:val="22"/>
                </w:rPr>
                <w:t>5</w:t>
              </w:r>
            </w:ins>
          </w:p>
        </w:tc>
        <w:tc>
          <w:tcPr>
            <w:tcW w:w="1434" w:type="dxa"/>
            <w:vAlign w:val="center"/>
            <w:tcPrChange w:id="417" w:author="James Midkiff" w:date="2021-06-02T13:47:00Z">
              <w:tcPr>
                <w:tcW w:w="1434" w:type="dxa"/>
                <w:vAlign w:val="center"/>
              </w:tcPr>
            </w:tcPrChange>
          </w:tcPr>
          <w:p w14:paraId="3050BA56" w14:textId="16127B3C" w:rsidR="00C529EE" w:rsidRPr="00C25E38" w:rsidRDefault="00C529EE" w:rsidP="00C529EE">
            <w:pPr>
              <w:pStyle w:val="NoSpacing"/>
              <w:jc w:val="both"/>
              <w:rPr>
                <w:ins w:id="418" w:author="James Midkiff" w:date="2021-06-02T12:33:00Z"/>
                <w:rFonts w:ascii="Garamond" w:hAnsi="Garamond" w:cs="Times New Roman"/>
                <w:sz w:val="22"/>
                <w:szCs w:val="22"/>
                <w:rPrChange w:id="419" w:author="James Midkiff" w:date="2021-06-02T12:42:00Z">
                  <w:rPr>
                    <w:ins w:id="420" w:author="James Midkiff" w:date="2021-06-02T12:33:00Z"/>
                    <w:rFonts w:ascii="Garamond" w:hAnsi="Garamond" w:cs="Times New Roman"/>
                  </w:rPr>
                </w:rPrChange>
              </w:rPr>
            </w:pPr>
            <w:ins w:id="421" w:author="Tarren Peterson" w:date="2021-06-02T16:31:00Z">
              <w:r>
                <w:rPr>
                  <w:rFonts w:ascii="Garamond" w:hAnsi="Garamond" w:cs="Times New Roman"/>
                  <w:sz w:val="22"/>
                  <w:szCs w:val="22"/>
                </w:rPr>
                <w:t>Random Forest</w:t>
              </w:r>
            </w:ins>
          </w:p>
        </w:tc>
        <w:tc>
          <w:tcPr>
            <w:tcW w:w="1165" w:type="dxa"/>
            <w:vAlign w:val="center"/>
            <w:tcPrChange w:id="422" w:author="James Midkiff" w:date="2021-06-02T13:47:00Z">
              <w:tcPr>
                <w:tcW w:w="1165" w:type="dxa"/>
                <w:vAlign w:val="center"/>
              </w:tcPr>
            </w:tcPrChange>
          </w:tcPr>
          <w:p w14:paraId="24093169" w14:textId="55117966" w:rsidR="00C529EE" w:rsidRPr="00C25E38" w:rsidRDefault="00C529EE" w:rsidP="00C529EE">
            <w:pPr>
              <w:pStyle w:val="NoSpacing"/>
              <w:jc w:val="both"/>
              <w:rPr>
                <w:ins w:id="423" w:author="James Midkiff" w:date="2021-06-02T12:33:00Z"/>
                <w:rFonts w:ascii="Garamond" w:hAnsi="Garamond" w:cs="Times New Roman"/>
                <w:sz w:val="22"/>
                <w:szCs w:val="22"/>
                <w:rPrChange w:id="424" w:author="James Midkiff" w:date="2021-06-02T12:42:00Z">
                  <w:rPr>
                    <w:ins w:id="425" w:author="James Midkiff" w:date="2021-06-02T12:33:00Z"/>
                    <w:rFonts w:ascii="Garamond" w:hAnsi="Garamond" w:cs="Times New Roman"/>
                  </w:rPr>
                </w:rPrChange>
              </w:rPr>
            </w:pPr>
            <w:ins w:id="426" w:author="Tarren Peterson" w:date="2021-06-02T16:30:00Z">
              <w:r>
                <w:rPr>
                  <w:rFonts w:ascii="Garamond" w:hAnsi="Garamond" w:cs="Times New Roman"/>
                  <w:sz w:val="22"/>
                  <w:szCs w:val="22"/>
                </w:rPr>
                <w:t xml:space="preserve">Weighted Random Forest </w:t>
              </w:r>
            </w:ins>
          </w:p>
        </w:tc>
        <w:tc>
          <w:tcPr>
            <w:tcW w:w="2244" w:type="dxa"/>
            <w:vAlign w:val="center"/>
            <w:tcPrChange w:id="427" w:author="James Midkiff" w:date="2021-06-02T13:47:00Z">
              <w:tcPr>
                <w:tcW w:w="2244" w:type="dxa"/>
                <w:vAlign w:val="center"/>
              </w:tcPr>
            </w:tcPrChange>
          </w:tcPr>
          <w:p w14:paraId="7E516084" w14:textId="77777777" w:rsidR="00F818F8" w:rsidRPr="00C62A33" w:rsidRDefault="00F818F8" w:rsidP="00F818F8">
            <w:pPr>
              <w:pStyle w:val="NoSpacing"/>
              <w:rPr>
                <w:ins w:id="428" w:author="Tarren Peterson" w:date="2021-06-02T16:36:00Z"/>
                <w:rFonts w:ascii="Garamond" w:hAnsi="Garamond" w:cs="Times New Roman"/>
                <w:sz w:val="22"/>
                <w:szCs w:val="22"/>
              </w:rPr>
            </w:pPr>
            <w:ins w:id="429" w:author="Tarren Peterson" w:date="2021-06-02T16:36:00Z">
              <w:r w:rsidRPr="00C62A33">
                <w:rPr>
                  <w:rFonts w:ascii="Garamond" w:hAnsi="Garamond" w:cs="Times New Roman"/>
                  <w:sz w:val="22"/>
                  <w:szCs w:val="22"/>
                </w:rPr>
                <w:t xml:space="preserve">1 = BG has a result </w:t>
              </w:r>
              <w:r w:rsidRPr="00C62A33">
                <w:rPr>
                  <w:rFonts w:ascii="Garamond" w:hAnsi="Garamond" w:cs="Times New Roman"/>
                  <w:sz w:val="22"/>
                  <w:szCs w:val="22"/>
                  <w:u w:val="single"/>
                </w:rPr>
                <w:t>&gt;</w:t>
              </w:r>
              <w:r w:rsidRPr="00C62A33">
                <w:rPr>
                  <w:rFonts w:ascii="Garamond" w:hAnsi="Garamond" w:cs="Times New Roman"/>
                  <w:sz w:val="22"/>
                  <w:szCs w:val="22"/>
                </w:rPr>
                <w:t>15.0 ppb,</w:t>
              </w:r>
            </w:ins>
          </w:p>
          <w:p w14:paraId="6DD9A5EB" w14:textId="12F098CC" w:rsidR="00C529EE" w:rsidRPr="00C25E38" w:rsidRDefault="00F818F8">
            <w:pPr>
              <w:pStyle w:val="NoSpacing"/>
              <w:rPr>
                <w:ins w:id="430" w:author="James Midkiff" w:date="2021-06-02T12:35:00Z"/>
                <w:rFonts w:ascii="Garamond" w:hAnsi="Garamond" w:cs="Times New Roman"/>
                <w:sz w:val="22"/>
                <w:szCs w:val="22"/>
                <w:rPrChange w:id="431" w:author="James Midkiff" w:date="2021-06-02T12:42:00Z">
                  <w:rPr>
                    <w:ins w:id="432" w:author="James Midkiff" w:date="2021-06-02T12:35:00Z"/>
                    <w:rFonts w:ascii="Garamond" w:hAnsi="Garamond" w:cs="Times New Roman"/>
                  </w:rPr>
                </w:rPrChange>
              </w:rPr>
              <w:pPrChange w:id="433" w:author="James Midkiff" w:date="2021-06-02T12:37:00Z">
                <w:pPr>
                  <w:pStyle w:val="NoSpacing"/>
                  <w:jc w:val="both"/>
                </w:pPr>
              </w:pPrChange>
            </w:pPr>
            <w:ins w:id="434" w:author="Tarren Peterson" w:date="2021-06-02T16:36:00Z">
              <w:r w:rsidRPr="00C62A33">
                <w:rPr>
                  <w:rFonts w:ascii="Garamond" w:hAnsi="Garamond" w:cs="Times New Roman"/>
                  <w:sz w:val="22"/>
                  <w:szCs w:val="22"/>
                </w:rPr>
                <w:t>0 otherwise</w:t>
              </w:r>
            </w:ins>
          </w:p>
        </w:tc>
        <w:tc>
          <w:tcPr>
            <w:tcW w:w="2155" w:type="dxa"/>
            <w:vAlign w:val="center"/>
            <w:tcPrChange w:id="435" w:author="James Midkiff" w:date="2021-06-02T13:47:00Z">
              <w:tcPr>
                <w:tcW w:w="2155" w:type="dxa"/>
                <w:vAlign w:val="center"/>
              </w:tcPr>
            </w:tcPrChange>
          </w:tcPr>
          <w:p w14:paraId="0FB95D84" w14:textId="0ACCCCCE" w:rsidR="00C529EE" w:rsidRPr="00C25E38" w:rsidRDefault="00C529EE" w:rsidP="00C529EE">
            <w:pPr>
              <w:pStyle w:val="NoSpacing"/>
              <w:jc w:val="both"/>
              <w:rPr>
                <w:ins w:id="436" w:author="James Midkiff" w:date="2021-06-02T12:33:00Z"/>
                <w:rFonts w:ascii="Garamond" w:hAnsi="Garamond" w:cs="Times New Roman"/>
                <w:sz w:val="22"/>
                <w:szCs w:val="22"/>
                <w:rPrChange w:id="437" w:author="James Midkiff" w:date="2021-06-02T12:42:00Z">
                  <w:rPr>
                    <w:ins w:id="438" w:author="James Midkiff" w:date="2021-06-02T12:33:00Z"/>
                    <w:rFonts w:ascii="Garamond" w:hAnsi="Garamond" w:cs="Times New Roman"/>
                  </w:rPr>
                </w:rPrChange>
              </w:rPr>
            </w:pPr>
          </w:p>
        </w:tc>
        <w:tc>
          <w:tcPr>
            <w:tcW w:w="912" w:type="dxa"/>
            <w:vAlign w:val="center"/>
            <w:tcPrChange w:id="439" w:author="James Midkiff" w:date="2021-06-02T13:47:00Z">
              <w:tcPr>
                <w:tcW w:w="997" w:type="dxa"/>
                <w:gridSpan w:val="2"/>
                <w:vAlign w:val="center"/>
              </w:tcPr>
            </w:tcPrChange>
          </w:tcPr>
          <w:p w14:paraId="554558A9" w14:textId="77777777" w:rsidR="00C529EE" w:rsidRPr="00C25E38" w:rsidRDefault="00C529EE">
            <w:pPr>
              <w:pStyle w:val="NoSpacing"/>
              <w:jc w:val="right"/>
              <w:rPr>
                <w:ins w:id="440" w:author="James Midkiff" w:date="2021-06-02T12:33:00Z"/>
                <w:rFonts w:ascii="Garamond" w:hAnsi="Garamond" w:cs="Times New Roman"/>
                <w:sz w:val="22"/>
                <w:szCs w:val="22"/>
                <w:rPrChange w:id="441" w:author="James Midkiff" w:date="2021-06-02T12:42:00Z">
                  <w:rPr>
                    <w:ins w:id="442" w:author="James Midkiff" w:date="2021-06-02T12:33:00Z"/>
                    <w:rFonts w:ascii="Garamond" w:hAnsi="Garamond" w:cs="Times New Roman"/>
                  </w:rPr>
                </w:rPrChange>
              </w:rPr>
              <w:pPrChange w:id="443" w:author="James Midkiff" w:date="2021-06-02T12:51:00Z">
                <w:pPr>
                  <w:pStyle w:val="NoSpacing"/>
                  <w:jc w:val="both"/>
                </w:pPr>
              </w:pPrChange>
            </w:pPr>
          </w:p>
        </w:tc>
        <w:tc>
          <w:tcPr>
            <w:tcW w:w="1085" w:type="dxa"/>
            <w:vAlign w:val="center"/>
            <w:tcPrChange w:id="444" w:author="James Midkiff" w:date="2021-06-02T13:47:00Z">
              <w:tcPr>
                <w:tcW w:w="1085" w:type="dxa"/>
                <w:gridSpan w:val="2"/>
                <w:vAlign w:val="center"/>
              </w:tcPr>
            </w:tcPrChange>
          </w:tcPr>
          <w:p w14:paraId="60671EB7" w14:textId="77777777" w:rsidR="00C529EE" w:rsidRPr="00C25E38" w:rsidRDefault="00C529EE">
            <w:pPr>
              <w:pStyle w:val="NoSpacing"/>
              <w:jc w:val="right"/>
              <w:rPr>
                <w:ins w:id="445" w:author="James Midkiff" w:date="2021-06-02T12:33:00Z"/>
                <w:rFonts w:ascii="Garamond" w:hAnsi="Garamond" w:cs="Times New Roman"/>
                <w:sz w:val="22"/>
                <w:szCs w:val="22"/>
                <w:rPrChange w:id="446" w:author="James Midkiff" w:date="2021-06-02T12:42:00Z">
                  <w:rPr>
                    <w:ins w:id="447" w:author="James Midkiff" w:date="2021-06-02T12:33:00Z"/>
                    <w:rFonts w:ascii="Garamond" w:hAnsi="Garamond" w:cs="Times New Roman"/>
                  </w:rPr>
                </w:rPrChange>
              </w:rPr>
              <w:pPrChange w:id="448" w:author="James Midkiff" w:date="2021-06-02T12:51:00Z">
                <w:pPr>
                  <w:pStyle w:val="NoSpacing"/>
                  <w:jc w:val="both"/>
                </w:pPr>
              </w:pPrChange>
            </w:pPr>
          </w:p>
        </w:tc>
        <w:tc>
          <w:tcPr>
            <w:tcW w:w="1085" w:type="dxa"/>
            <w:vAlign w:val="center"/>
            <w:tcPrChange w:id="449" w:author="James Midkiff" w:date="2021-06-02T13:47:00Z">
              <w:tcPr>
                <w:tcW w:w="1085" w:type="dxa"/>
                <w:gridSpan w:val="2"/>
                <w:vAlign w:val="center"/>
              </w:tcPr>
            </w:tcPrChange>
          </w:tcPr>
          <w:p w14:paraId="6F122BB8" w14:textId="77777777" w:rsidR="00C529EE" w:rsidRPr="00C25E38" w:rsidRDefault="00C529EE">
            <w:pPr>
              <w:pStyle w:val="NoSpacing"/>
              <w:jc w:val="right"/>
              <w:rPr>
                <w:ins w:id="450" w:author="James Midkiff" w:date="2021-06-02T12:33:00Z"/>
                <w:rFonts w:ascii="Garamond" w:hAnsi="Garamond" w:cs="Times New Roman"/>
                <w:sz w:val="22"/>
                <w:szCs w:val="22"/>
                <w:rPrChange w:id="451" w:author="James Midkiff" w:date="2021-06-02T12:42:00Z">
                  <w:rPr>
                    <w:ins w:id="452" w:author="James Midkiff" w:date="2021-06-02T12:33:00Z"/>
                    <w:rFonts w:ascii="Garamond" w:hAnsi="Garamond" w:cs="Times New Roman"/>
                  </w:rPr>
                </w:rPrChange>
              </w:rPr>
              <w:pPrChange w:id="453" w:author="James Midkiff" w:date="2021-06-02T12:51:00Z">
                <w:pPr>
                  <w:pStyle w:val="NoSpacing"/>
                  <w:jc w:val="both"/>
                </w:pPr>
              </w:pPrChange>
            </w:pPr>
          </w:p>
        </w:tc>
      </w:tr>
      <w:tr w:rsidR="00C529EE" w14:paraId="27FD7423" w14:textId="77777777" w:rsidTr="00244186">
        <w:trPr>
          <w:trHeight w:val="308"/>
          <w:jc w:val="center"/>
          <w:ins w:id="454" w:author="Tarren Peterson" w:date="2021-06-02T16:30:00Z"/>
        </w:trPr>
        <w:tc>
          <w:tcPr>
            <w:tcW w:w="815" w:type="dxa"/>
            <w:vAlign w:val="center"/>
          </w:tcPr>
          <w:p w14:paraId="2F96CFAF" w14:textId="561461B7" w:rsidR="00C529EE" w:rsidRPr="00244186" w:rsidRDefault="00C529EE" w:rsidP="00C529EE">
            <w:pPr>
              <w:pStyle w:val="NoSpacing"/>
              <w:jc w:val="right"/>
              <w:rPr>
                <w:ins w:id="455" w:author="Tarren Peterson" w:date="2021-06-02T16:30:00Z"/>
                <w:rFonts w:ascii="Garamond" w:hAnsi="Garamond" w:cs="Times New Roman"/>
                <w:sz w:val="22"/>
                <w:szCs w:val="22"/>
              </w:rPr>
            </w:pPr>
            <w:ins w:id="456" w:author="Tarren Peterson" w:date="2021-06-02T16:30:00Z">
              <w:r>
                <w:rPr>
                  <w:rFonts w:ascii="Garamond" w:hAnsi="Garamond" w:cs="Times New Roman"/>
                  <w:sz w:val="22"/>
                  <w:szCs w:val="22"/>
                </w:rPr>
                <w:t>6</w:t>
              </w:r>
            </w:ins>
          </w:p>
        </w:tc>
        <w:tc>
          <w:tcPr>
            <w:tcW w:w="1434" w:type="dxa"/>
            <w:vAlign w:val="center"/>
          </w:tcPr>
          <w:p w14:paraId="47AA32EF" w14:textId="2A34A42B" w:rsidR="00C529EE" w:rsidRPr="00C529EE" w:rsidRDefault="00C529EE" w:rsidP="00C529EE">
            <w:pPr>
              <w:pStyle w:val="NoSpacing"/>
              <w:jc w:val="both"/>
              <w:rPr>
                <w:ins w:id="457" w:author="Tarren Peterson" w:date="2021-06-02T16:30:00Z"/>
                <w:rFonts w:ascii="Garamond" w:hAnsi="Garamond" w:cs="Times New Roman"/>
                <w:sz w:val="22"/>
                <w:szCs w:val="22"/>
              </w:rPr>
            </w:pPr>
            <w:ins w:id="458" w:author="Tarren Peterson" w:date="2021-06-02T16:31:00Z">
              <w:r>
                <w:rPr>
                  <w:rFonts w:ascii="Garamond" w:hAnsi="Garamond" w:cs="Times New Roman"/>
                  <w:sz w:val="22"/>
                  <w:szCs w:val="22"/>
                </w:rPr>
                <w:t>Random Forest</w:t>
              </w:r>
            </w:ins>
          </w:p>
        </w:tc>
        <w:tc>
          <w:tcPr>
            <w:tcW w:w="1165" w:type="dxa"/>
            <w:vAlign w:val="center"/>
          </w:tcPr>
          <w:p w14:paraId="6770C3CD" w14:textId="502762C9" w:rsidR="00C529EE" w:rsidRPr="00C529EE" w:rsidRDefault="00C529EE" w:rsidP="00C529EE">
            <w:pPr>
              <w:pStyle w:val="NoSpacing"/>
              <w:jc w:val="both"/>
              <w:rPr>
                <w:ins w:id="459" w:author="Tarren Peterson" w:date="2021-06-02T16:30:00Z"/>
                <w:rFonts w:ascii="Garamond" w:hAnsi="Garamond" w:cs="Times New Roman"/>
                <w:sz w:val="22"/>
                <w:szCs w:val="22"/>
              </w:rPr>
            </w:pPr>
            <w:ins w:id="460" w:author="Tarren Peterson" w:date="2021-06-02T16:30:00Z">
              <w:r>
                <w:rPr>
                  <w:rFonts w:ascii="Garamond" w:hAnsi="Garamond" w:cs="Times New Roman"/>
                  <w:sz w:val="22"/>
                  <w:szCs w:val="22"/>
                </w:rPr>
                <w:t>Random Forest with SMOTE</w:t>
              </w:r>
            </w:ins>
          </w:p>
        </w:tc>
        <w:tc>
          <w:tcPr>
            <w:tcW w:w="2244" w:type="dxa"/>
            <w:vAlign w:val="center"/>
          </w:tcPr>
          <w:p w14:paraId="559C6FA3" w14:textId="77777777" w:rsidR="00F818F8" w:rsidRPr="00C62A33" w:rsidRDefault="00F818F8" w:rsidP="00F818F8">
            <w:pPr>
              <w:pStyle w:val="NoSpacing"/>
              <w:rPr>
                <w:ins w:id="461" w:author="Tarren Peterson" w:date="2021-06-02T16:35:00Z"/>
                <w:rFonts w:ascii="Garamond" w:hAnsi="Garamond" w:cs="Times New Roman"/>
                <w:sz w:val="22"/>
                <w:szCs w:val="22"/>
              </w:rPr>
            </w:pPr>
            <w:ins w:id="462" w:author="Tarren Peterson" w:date="2021-06-02T16:35:00Z">
              <w:r w:rsidRPr="00C62A33">
                <w:rPr>
                  <w:rFonts w:ascii="Garamond" w:hAnsi="Garamond" w:cs="Times New Roman"/>
                  <w:sz w:val="22"/>
                  <w:szCs w:val="22"/>
                </w:rPr>
                <w:t xml:space="preserve">1 = BG has a result </w:t>
              </w:r>
              <w:r w:rsidRPr="00C62A33">
                <w:rPr>
                  <w:rFonts w:ascii="Garamond" w:hAnsi="Garamond" w:cs="Times New Roman"/>
                  <w:sz w:val="22"/>
                  <w:szCs w:val="22"/>
                  <w:u w:val="single"/>
                </w:rPr>
                <w:t>&gt;</w:t>
              </w:r>
              <w:r w:rsidRPr="00C62A33">
                <w:rPr>
                  <w:rFonts w:ascii="Garamond" w:hAnsi="Garamond" w:cs="Times New Roman"/>
                  <w:sz w:val="22"/>
                  <w:szCs w:val="22"/>
                </w:rPr>
                <w:t>15.0 ppb,</w:t>
              </w:r>
            </w:ins>
          </w:p>
          <w:p w14:paraId="6C148C87" w14:textId="6D73A870" w:rsidR="00F818F8" w:rsidRPr="00C529EE" w:rsidRDefault="00F818F8" w:rsidP="00F818F8">
            <w:pPr>
              <w:pStyle w:val="NoSpacing"/>
              <w:rPr>
                <w:ins w:id="463" w:author="Tarren Peterson" w:date="2021-06-02T16:30:00Z"/>
                <w:rFonts w:ascii="Garamond" w:hAnsi="Garamond" w:cs="Times New Roman"/>
                <w:sz w:val="22"/>
                <w:szCs w:val="22"/>
              </w:rPr>
            </w:pPr>
            <w:ins w:id="464" w:author="Tarren Peterson" w:date="2021-06-02T16:35:00Z">
              <w:r w:rsidRPr="00C62A33">
                <w:rPr>
                  <w:rFonts w:ascii="Garamond" w:hAnsi="Garamond" w:cs="Times New Roman"/>
                  <w:sz w:val="22"/>
                  <w:szCs w:val="22"/>
                </w:rPr>
                <w:t>0 otherwise</w:t>
              </w:r>
            </w:ins>
          </w:p>
        </w:tc>
        <w:tc>
          <w:tcPr>
            <w:tcW w:w="2155" w:type="dxa"/>
            <w:vAlign w:val="center"/>
          </w:tcPr>
          <w:p w14:paraId="7A226FC2" w14:textId="77777777" w:rsidR="00F818F8" w:rsidRDefault="00F818F8" w:rsidP="00F818F8">
            <w:pPr>
              <w:pStyle w:val="NoSpacing"/>
              <w:rPr>
                <w:ins w:id="465" w:author="Tarren Peterson" w:date="2021-06-02T16:35:00Z"/>
                <w:rFonts w:ascii="Garamond" w:hAnsi="Garamond" w:cs="Times New Roman"/>
                <w:sz w:val="22"/>
                <w:szCs w:val="22"/>
              </w:rPr>
            </w:pPr>
            <w:proofErr w:type="spellStart"/>
            <w:ins w:id="466" w:author="Tarren Peterson" w:date="2021-06-02T16:35:00Z">
              <w:r>
                <w:rPr>
                  <w:rFonts w:ascii="Garamond" w:hAnsi="Garamond" w:cs="Times New Roman"/>
                  <w:sz w:val="22"/>
                  <w:szCs w:val="22"/>
                </w:rPr>
                <w:t>N_Estimators</w:t>
              </w:r>
              <w:proofErr w:type="spellEnd"/>
              <w:r>
                <w:rPr>
                  <w:rFonts w:ascii="Garamond" w:hAnsi="Garamond" w:cs="Times New Roman"/>
                  <w:sz w:val="22"/>
                  <w:szCs w:val="22"/>
                </w:rPr>
                <w:t xml:space="preserve"> = 100</w:t>
              </w:r>
            </w:ins>
          </w:p>
          <w:p w14:paraId="16265FD6" w14:textId="77777777" w:rsidR="00F818F8" w:rsidRDefault="00F818F8" w:rsidP="00F818F8">
            <w:pPr>
              <w:pStyle w:val="NoSpacing"/>
              <w:rPr>
                <w:ins w:id="467" w:author="Tarren Peterson" w:date="2021-06-02T16:35:00Z"/>
                <w:rFonts w:ascii="Garamond" w:hAnsi="Garamond" w:cs="Times New Roman"/>
                <w:sz w:val="22"/>
                <w:szCs w:val="22"/>
              </w:rPr>
            </w:pPr>
            <w:ins w:id="468" w:author="Tarren Peterson" w:date="2021-06-02T16:35:00Z">
              <w:r>
                <w:rPr>
                  <w:rFonts w:ascii="Garamond" w:hAnsi="Garamond" w:cs="Times New Roman"/>
                  <w:sz w:val="22"/>
                  <w:szCs w:val="22"/>
                </w:rPr>
                <w:t>Criterion = Gini</w:t>
              </w:r>
            </w:ins>
          </w:p>
          <w:p w14:paraId="5937600B" w14:textId="77777777" w:rsidR="00F818F8" w:rsidRDefault="00F818F8" w:rsidP="00F818F8">
            <w:pPr>
              <w:pStyle w:val="NoSpacing"/>
              <w:rPr>
                <w:ins w:id="469" w:author="Tarren Peterson" w:date="2021-06-02T16:35:00Z"/>
                <w:rFonts w:ascii="Garamond" w:hAnsi="Garamond" w:cs="Times New Roman"/>
                <w:sz w:val="22"/>
                <w:szCs w:val="22"/>
              </w:rPr>
            </w:pPr>
            <w:ins w:id="470" w:author="Tarren Peterson" w:date="2021-06-02T16:35:00Z">
              <w:r>
                <w:rPr>
                  <w:rFonts w:ascii="Garamond" w:hAnsi="Garamond" w:cs="Times New Roman"/>
                  <w:sz w:val="22"/>
                  <w:szCs w:val="22"/>
                </w:rPr>
                <w:t>Max Depth = 5</w:t>
              </w:r>
            </w:ins>
          </w:p>
          <w:p w14:paraId="6B5FF6F3" w14:textId="3C6C74E4" w:rsidR="00C529EE" w:rsidRPr="00C529EE" w:rsidRDefault="00F818F8" w:rsidP="00F818F8">
            <w:pPr>
              <w:pStyle w:val="NoSpacing"/>
              <w:jc w:val="both"/>
              <w:rPr>
                <w:ins w:id="471" w:author="Tarren Peterson" w:date="2021-06-02T16:30:00Z"/>
                <w:rFonts w:ascii="Garamond" w:hAnsi="Garamond" w:cs="Times New Roman"/>
                <w:sz w:val="22"/>
                <w:szCs w:val="22"/>
              </w:rPr>
            </w:pPr>
            <w:ins w:id="472" w:author="Tarren Peterson" w:date="2021-06-02T16:35:00Z">
              <w:r>
                <w:rPr>
                  <w:rFonts w:ascii="Garamond" w:hAnsi="Garamond" w:cs="Times New Roman"/>
                  <w:sz w:val="22"/>
                  <w:szCs w:val="22"/>
                </w:rPr>
                <w:t>Min Samples Split = 2</w:t>
              </w:r>
            </w:ins>
          </w:p>
        </w:tc>
        <w:tc>
          <w:tcPr>
            <w:tcW w:w="912" w:type="dxa"/>
            <w:vAlign w:val="center"/>
          </w:tcPr>
          <w:p w14:paraId="5B91B54C" w14:textId="41B1D93F" w:rsidR="00C529EE" w:rsidRPr="00F818F8" w:rsidRDefault="00F818F8" w:rsidP="00C529EE">
            <w:pPr>
              <w:pStyle w:val="NoSpacing"/>
              <w:jc w:val="right"/>
              <w:rPr>
                <w:ins w:id="473" w:author="Tarren Peterson" w:date="2021-06-02T16:30:00Z"/>
                <w:rFonts w:ascii="Garamond" w:hAnsi="Garamond" w:cs="Times New Roman"/>
                <w:sz w:val="22"/>
                <w:szCs w:val="22"/>
              </w:rPr>
            </w:pPr>
            <w:ins w:id="474" w:author="Tarren Peterson" w:date="2021-06-02T16:35:00Z">
              <w:r>
                <w:rPr>
                  <w:rFonts w:ascii="Garamond" w:hAnsi="Garamond" w:cs="Times New Roman"/>
                  <w:sz w:val="22"/>
                  <w:szCs w:val="22"/>
                </w:rPr>
                <w:t>0.6204</w:t>
              </w:r>
            </w:ins>
          </w:p>
        </w:tc>
        <w:tc>
          <w:tcPr>
            <w:tcW w:w="1085" w:type="dxa"/>
            <w:vAlign w:val="center"/>
          </w:tcPr>
          <w:p w14:paraId="7FE50989" w14:textId="051B92A4" w:rsidR="00C529EE" w:rsidRPr="00F818F8" w:rsidRDefault="00F818F8" w:rsidP="00C529EE">
            <w:pPr>
              <w:pStyle w:val="NoSpacing"/>
              <w:jc w:val="right"/>
              <w:rPr>
                <w:ins w:id="475" w:author="Tarren Peterson" w:date="2021-06-02T16:30:00Z"/>
                <w:rFonts w:ascii="Garamond" w:hAnsi="Garamond" w:cs="Times New Roman"/>
                <w:sz w:val="22"/>
                <w:szCs w:val="22"/>
              </w:rPr>
            </w:pPr>
            <w:ins w:id="476" w:author="Tarren Peterson" w:date="2021-06-02T16:35:00Z">
              <w:r>
                <w:rPr>
                  <w:rFonts w:ascii="Garamond" w:hAnsi="Garamond" w:cs="Times New Roman"/>
                  <w:sz w:val="22"/>
                  <w:szCs w:val="22"/>
                </w:rPr>
                <w:t>0.7162</w:t>
              </w:r>
            </w:ins>
          </w:p>
        </w:tc>
        <w:tc>
          <w:tcPr>
            <w:tcW w:w="1085" w:type="dxa"/>
            <w:vAlign w:val="center"/>
          </w:tcPr>
          <w:p w14:paraId="10ABC050" w14:textId="7A55C916" w:rsidR="00C529EE" w:rsidRPr="00F818F8" w:rsidRDefault="00F818F8" w:rsidP="00C529EE">
            <w:pPr>
              <w:pStyle w:val="NoSpacing"/>
              <w:jc w:val="right"/>
              <w:rPr>
                <w:ins w:id="477" w:author="Tarren Peterson" w:date="2021-06-02T16:30:00Z"/>
                <w:rFonts w:ascii="Garamond" w:hAnsi="Garamond" w:cs="Times New Roman"/>
                <w:sz w:val="22"/>
                <w:szCs w:val="22"/>
              </w:rPr>
            </w:pPr>
            <w:ins w:id="478" w:author="Tarren Peterson" w:date="2021-06-02T16:35:00Z">
              <w:r>
                <w:rPr>
                  <w:rFonts w:ascii="Garamond" w:hAnsi="Garamond" w:cs="Times New Roman"/>
                  <w:sz w:val="22"/>
                  <w:szCs w:val="22"/>
                </w:rPr>
                <w:t>0.4699</w:t>
              </w:r>
            </w:ins>
          </w:p>
        </w:tc>
      </w:tr>
    </w:tbl>
    <w:p w14:paraId="661DE57C" w14:textId="056325ED" w:rsidR="009C6FCD" w:rsidRDefault="009C6FCD" w:rsidP="007B670A">
      <w:pPr>
        <w:pStyle w:val="NoSpacing"/>
        <w:jc w:val="both"/>
        <w:rPr>
          <w:rFonts w:ascii="Garamond" w:hAnsi="Garamond" w:cs="Times New Roman"/>
        </w:rPr>
      </w:pPr>
    </w:p>
    <w:p w14:paraId="01FE0A20" w14:textId="0DDCD275" w:rsidR="00FF50A6" w:rsidRPr="00FF50A6" w:rsidRDefault="00FF50A6" w:rsidP="00641B7A">
      <w:pPr>
        <w:pStyle w:val="NoSpacing"/>
        <w:keepNext/>
        <w:jc w:val="both"/>
        <w:rPr>
          <w:ins w:id="479" w:author="James Midkiff" w:date="2021-06-02T13:30:00Z"/>
          <w:rFonts w:ascii="Garamond" w:hAnsi="Garamond" w:cs="Times New Roman"/>
          <w:sz w:val="32"/>
          <w:szCs w:val="32"/>
          <w:rPrChange w:id="480" w:author="James Midkiff" w:date="2021-06-02T13:32:00Z">
            <w:rPr>
              <w:ins w:id="481" w:author="James Midkiff" w:date="2021-06-02T13:30:00Z"/>
              <w:rFonts w:ascii="Garamond" w:hAnsi="Garamond" w:cs="Times New Roman"/>
            </w:rPr>
          </w:rPrChange>
        </w:rPr>
        <w:pPrChange w:id="482" w:author="James Midkiff" w:date="2021-06-02T17:21:00Z">
          <w:pPr>
            <w:pStyle w:val="NoSpacing"/>
            <w:jc w:val="both"/>
          </w:pPr>
        </w:pPrChange>
      </w:pPr>
      <w:ins w:id="483" w:author="James Midkiff" w:date="2021-06-02T13:32:00Z">
        <w:r w:rsidRPr="00FF50A6">
          <w:rPr>
            <w:rFonts w:ascii="Garamond" w:hAnsi="Garamond" w:cs="Times New Roman"/>
            <w:i/>
            <w:iCs/>
            <w:sz w:val="32"/>
            <w:szCs w:val="32"/>
            <w:rPrChange w:id="484" w:author="James Midkiff" w:date="2021-06-02T13:32:00Z">
              <w:rPr>
                <w:rFonts w:ascii="Garamond" w:hAnsi="Garamond" w:cs="Times New Roman"/>
                <w:i/>
                <w:iCs/>
              </w:rPr>
            </w:rPrChange>
          </w:rPr>
          <w:lastRenderedPageBreak/>
          <w:t>Logistic Regression</w:t>
        </w:r>
      </w:ins>
      <w:del w:id="485" w:author="James Midkiff" w:date="2021-06-02T13:31:00Z">
        <w:r w:rsidR="009C6FCD" w:rsidRPr="00FF50A6" w:rsidDel="00FF50A6">
          <w:rPr>
            <w:rFonts w:ascii="Garamond" w:hAnsi="Garamond" w:cs="Times New Roman"/>
            <w:sz w:val="32"/>
            <w:szCs w:val="32"/>
            <w:rPrChange w:id="486" w:author="James Midkiff" w:date="2021-06-02T13:32:00Z">
              <w:rPr>
                <w:rFonts w:ascii="Garamond" w:hAnsi="Garamond" w:cs="Times New Roman"/>
              </w:rPr>
            </w:rPrChange>
          </w:rPr>
          <w:delText>[</w:delText>
        </w:r>
        <w:r w:rsidR="009C6FCD" w:rsidRPr="00FF50A6" w:rsidDel="00FF50A6">
          <w:rPr>
            <w:rFonts w:ascii="Garamond" w:hAnsi="Garamond" w:cs="Times New Roman"/>
            <w:b/>
            <w:bCs/>
            <w:sz w:val="32"/>
            <w:szCs w:val="32"/>
            <w:highlight w:val="yellow"/>
            <w:rPrChange w:id="487" w:author="James Midkiff" w:date="2021-06-02T13:32:00Z">
              <w:rPr>
                <w:rFonts w:ascii="Garamond" w:hAnsi="Garamond" w:cs="Times New Roman"/>
                <w:b/>
                <w:bCs/>
                <w:highlight w:val="yellow"/>
              </w:rPr>
            </w:rPrChange>
          </w:rPr>
          <w:delText>Insert table summarizing model results</w:delText>
        </w:r>
        <w:r w:rsidR="009C6FCD" w:rsidRPr="00FF50A6" w:rsidDel="00FF50A6">
          <w:rPr>
            <w:rFonts w:ascii="Garamond" w:hAnsi="Garamond" w:cs="Times New Roman"/>
            <w:sz w:val="32"/>
            <w:szCs w:val="32"/>
            <w:rPrChange w:id="488" w:author="James Midkiff" w:date="2021-06-02T13:32:00Z">
              <w:rPr>
                <w:rFonts w:ascii="Garamond" w:hAnsi="Garamond" w:cs="Times New Roman"/>
              </w:rPr>
            </w:rPrChange>
          </w:rPr>
          <w:delText>].</w:delText>
        </w:r>
      </w:del>
    </w:p>
    <w:p w14:paraId="1D966EB1" w14:textId="6B8288E6" w:rsidR="00FF50A6" w:rsidRDefault="00FF50A6" w:rsidP="00641B7A">
      <w:pPr>
        <w:pStyle w:val="NoSpacing"/>
        <w:keepNext/>
        <w:jc w:val="both"/>
        <w:rPr>
          <w:ins w:id="489" w:author="James Midkiff" w:date="2021-06-02T13:32:00Z"/>
          <w:rFonts w:ascii="Garamond" w:hAnsi="Garamond" w:cs="Times New Roman"/>
        </w:rPr>
        <w:pPrChange w:id="490" w:author="James Midkiff" w:date="2021-06-02T17:21:00Z">
          <w:pPr>
            <w:pStyle w:val="NoSpacing"/>
            <w:jc w:val="both"/>
          </w:pPr>
        </w:pPrChange>
      </w:pPr>
    </w:p>
    <w:p w14:paraId="00ACB4AB" w14:textId="5015B020" w:rsidR="00446D29" w:rsidRDefault="00446D29" w:rsidP="00446D29">
      <w:pPr>
        <w:pStyle w:val="NoSpacing"/>
        <w:jc w:val="both"/>
        <w:rPr>
          <w:ins w:id="491" w:author="James Midkiff" w:date="2021-06-02T16:47:00Z"/>
          <w:rFonts w:ascii="Garamond" w:hAnsi="Garamond" w:cs="Times New Roman"/>
        </w:rPr>
      </w:pPr>
      <w:ins w:id="492" w:author="James Midkiff" w:date="2021-06-02T16:47:00Z">
        <w:r>
          <w:rPr>
            <w:rFonts w:ascii="Garamond" w:hAnsi="Garamond" w:cs="Times New Roman"/>
          </w:rPr>
          <w:t xml:space="preserve">The best logistic regression models saw significant variation in their evaluation metrics depending upon the specified target. When looking to predict block groups that had at least one test result with a lead level </w:t>
        </w:r>
        <w:r>
          <w:rPr>
            <w:rFonts w:ascii="Garamond" w:hAnsi="Garamond" w:cs="Times New Roman"/>
            <w:u w:val="single"/>
          </w:rPr>
          <w:t>&gt;</w:t>
        </w:r>
        <w:r>
          <w:rPr>
            <w:rFonts w:ascii="Garamond" w:hAnsi="Garamond" w:cs="Times New Roman"/>
          </w:rPr>
          <w:t xml:space="preserve">5.0 ppb, the model correctly recalled almost 98% of those block groups. However, the logistic model performed less well when looking to identify block groups with lead levels </w:t>
        </w:r>
        <w:r>
          <w:rPr>
            <w:rFonts w:ascii="Garamond" w:hAnsi="Garamond" w:cs="Times New Roman"/>
            <w:u w:val="single"/>
          </w:rPr>
          <w:t>&gt;</w:t>
        </w:r>
        <w:r>
          <w:rPr>
            <w:rFonts w:ascii="Garamond" w:hAnsi="Garamond" w:cs="Times New Roman"/>
          </w:rPr>
          <w:t xml:space="preserve">15.0 ppb or when trying to distinguish between block groups with </w:t>
        </w:r>
        <w:r>
          <w:rPr>
            <w:rFonts w:ascii="Garamond" w:hAnsi="Garamond" w:cs="Times New Roman"/>
            <w:u w:val="single"/>
          </w:rPr>
          <w:t>high</w:t>
        </w:r>
        <w:r>
          <w:rPr>
            <w:rFonts w:ascii="Garamond" w:hAnsi="Garamond" w:cs="Times New Roman"/>
          </w:rPr>
          <w:t xml:space="preserve"> lead levels and those with </w:t>
        </w:r>
        <w:r>
          <w:rPr>
            <w:rFonts w:ascii="Garamond" w:hAnsi="Garamond" w:cs="Times New Roman"/>
            <w:u w:val="single"/>
          </w:rPr>
          <w:t>medium</w:t>
        </w:r>
        <w:r>
          <w:rPr>
            <w:rFonts w:ascii="Garamond" w:hAnsi="Garamond" w:cs="Times New Roman"/>
          </w:rPr>
          <w:t xml:space="preserve"> lead levels. Part of this could be a reflection of the imbalance between the various target classes, as mentioned in Section 4, for which reason we considered both balanced and non-balanced class weights. Using class weights only improved the evaluation metrics of model number 1, however, likely because the target class is larger than the non-target class in model 2 and there are multiple target classes </w:t>
        </w:r>
      </w:ins>
      <w:ins w:id="493" w:author="James Midkiff" w:date="2021-06-02T16:48:00Z">
        <w:r>
          <w:rPr>
            <w:rFonts w:ascii="Garamond" w:hAnsi="Garamond" w:cs="Times New Roman"/>
          </w:rPr>
          <w:t xml:space="preserve">which are somewhat </w:t>
        </w:r>
      </w:ins>
      <w:ins w:id="494" w:author="James Midkiff" w:date="2021-06-02T16:47:00Z">
        <w:r>
          <w:rPr>
            <w:rFonts w:ascii="Garamond" w:hAnsi="Garamond" w:cs="Times New Roman"/>
          </w:rPr>
          <w:t xml:space="preserve">evenly distributed in model 3. </w:t>
        </w:r>
      </w:ins>
    </w:p>
    <w:p w14:paraId="7C9BB01A" w14:textId="77777777" w:rsidR="00446D29" w:rsidRDefault="00446D29" w:rsidP="00446D29">
      <w:pPr>
        <w:pStyle w:val="NoSpacing"/>
        <w:jc w:val="both"/>
        <w:rPr>
          <w:ins w:id="495" w:author="James Midkiff" w:date="2021-06-02T16:47:00Z"/>
          <w:rFonts w:ascii="Garamond" w:hAnsi="Garamond" w:cs="Times New Roman"/>
        </w:rPr>
      </w:pPr>
    </w:p>
    <w:p w14:paraId="7BBFC72F" w14:textId="77777777" w:rsidR="00446D29" w:rsidRDefault="00446D29" w:rsidP="00446D29">
      <w:pPr>
        <w:pStyle w:val="NoSpacing"/>
        <w:jc w:val="both"/>
        <w:rPr>
          <w:ins w:id="496" w:author="James Midkiff" w:date="2021-06-02T16:47:00Z"/>
          <w:rFonts w:ascii="Garamond" w:hAnsi="Garamond" w:cs="Times New Roman"/>
        </w:rPr>
      </w:pPr>
      <w:ins w:id="497" w:author="James Midkiff" w:date="2021-06-02T16:47:00Z">
        <w:r>
          <w:rPr>
            <w:rFonts w:ascii="Garamond" w:hAnsi="Garamond" w:cs="Times New Roman"/>
          </w:rPr>
          <w:t xml:space="preserve">In terms of features importance, there was some broad agreement between the various logistic models. The most predictive features </w:t>
        </w:r>
        <w:r w:rsidRPr="005962B3">
          <w:rPr>
            <w:rFonts w:ascii="Garamond" w:hAnsi="Garamond" w:cs="Times New Roman"/>
            <w:i/>
            <w:iCs/>
          </w:rPr>
          <w:t>positively</w:t>
        </w:r>
        <w:r>
          <w:rPr>
            <w:rFonts w:ascii="Garamond" w:hAnsi="Garamond" w:cs="Times New Roman"/>
          </w:rPr>
          <w:t xml:space="preserve"> associated with elevated lead levels are: </w:t>
        </w:r>
      </w:ins>
    </w:p>
    <w:p w14:paraId="0749577B" w14:textId="77777777" w:rsidR="00446D29" w:rsidRDefault="00446D29" w:rsidP="00446D29">
      <w:pPr>
        <w:pStyle w:val="NoSpacing"/>
        <w:numPr>
          <w:ilvl w:val="0"/>
          <w:numId w:val="6"/>
        </w:numPr>
        <w:jc w:val="both"/>
        <w:rPr>
          <w:ins w:id="498" w:author="James Midkiff" w:date="2021-06-02T16:47:00Z"/>
          <w:rFonts w:ascii="Garamond" w:hAnsi="Garamond" w:cs="Times New Roman"/>
        </w:rPr>
      </w:pPr>
      <w:ins w:id="499" w:author="James Midkiff" w:date="2021-06-02T16:47:00Z">
        <w:r>
          <w:rPr>
            <w:rFonts w:ascii="Garamond" w:hAnsi="Garamond" w:cs="Times New Roman"/>
          </w:rPr>
          <w:t xml:space="preserve">Property Class 205 – Two-or-more story residences, over 62 years of age up to 2,200 square feet. </w:t>
        </w:r>
      </w:ins>
    </w:p>
    <w:p w14:paraId="23ADB179" w14:textId="77777777" w:rsidR="00446D29" w:rsidRDefault="00446D29" w:rsidP="00446D29">
      <w:pPr>
        <w:pStyle w:val="NoSpacing"/>
        <w:numPr>
          <w:ilvl w:val="0"/>
          <w:numId w:val="6"/>
        </w:numPr>
        <w:jc w:val="both"/>
        <w:rPr>
          <w:ins w:id="500" w:author="James Midkiff" w:date="2021-06-02T16:47:00Z"/>
          <w:rFonts w:ascii="Garamond" w:hAnsi="Garamond" w:cs="Times New Roman"/>
        </w:rPr>
      </w:pPr>
      <w:ins w:id="501" w:author="James Midkiff" w:date="2021-06-02T16:47:00Z">
        <w:r>
          <w:rPr>
            <w:rFonts w:ascii="Garamond" w:hAnsi="Garamond" w:cs="Times New Roman"/>
          </w:rPr>
          <w:t>Percentage of Homes Owner-Occupied</w:t>
        </w:r>
      </w:ins>
    </w:p>
    <w:p w14:paraId="597E33BD" w14:textId="77777777" w:rsidR="00446D29" w:rsidRDefault="00446D29" w:rsidP="00446D29">
      <w:pPr>
        <w:pStyle w:val="NoSpacing"/>
        <w:numPr>
          <w:ilvl w:val="0"/>
          <w:numId w:val="6"/>
        </w:numPr>
        <w:jc w:val="both"/>
        <w:rPr>
          <w:ins w:id="502" w:author="James Midkiff" w:date="2021-06-02T16:47:00Z"/>
          <w:rFonts w:ascii="Garamond" w:hAnsi="Garamond" w:cs="Times New Roman"/>
        </w:rPr>
      </w:pPr>
      <w:ins w:id="503" w:author="James Midkiff" w:date="2021-06-02T16:47:00Z">
        <w:r>
          <w:rPr>
            <w:rFonts w:ascii="Garamond" w:hAnsi="Garamond" w:cs="Times New Roman"/>
          </w:rPr>
          <w:t>Roof Material 1.0 – Shingle/Asphalt</w:t>
        </w:r>
      </w:ins>
    </w:p>
    <w:p w14:paraId="5993D01F" w14:textId="77777777" w:rsidR="00446D29" w:rsidRDefault="00446D29" w:rsidP="00446D29">
      <w:pPr>
        <w:pStyle w:val="NoSpacing"/>
        <w:numPr>
          <w:ilvl w:val="0"/>
          <w:numId w:val="6"/>
        </w:numPr>
        <w:jc w:val="both"/>
        <w:rPr>
          <w:ins w:id="504" w:author="James Midkiff" w:date="2021-06-02T16:47:00Z"/>
          <w:rFonts w:ascii="Garamond" w:hAnsi="Garamond" w:cs="Times New Roman"/>
        </w:rPr>
      </w:pPr>
      <w:ins w:id="505" w:author="James Midkiff" w:date="2021-06-02T16:47:00Z">
        <w:r>
          <w:rPr>
            <w:rFonts w:ascii="Garamond" w:hAnsi="Garamond" w:cs="Times New Roman"/>
          </w:rPr>
          <w:t>Prior Tax Year Market Value Estimate (Land), median</w:t>
        </w:r>
      </w:ins>
    </w:p>
    <w:p w14:paraId="16A415C6" w14:textId="77777777" w:rsidR="00446D29" w:rsidRDefault="00446D29" w:rsidP="00446D29">
      <w:pPr>
        <w:pStyle w:val="NoSpacing"/>
        <w:numPr>
          <w:ilvl w:val="0"/>
          <w:numId w:val="6"/>
        </w:numPr>
        <w:jc w:val="both"/>
        <w:rPr>
          <w:ins w:id="506" w:author="James Midkiff" w:date="2021-06-02T16:47:00Z"/>
          <w:rFonts w:ascii="Garamond" w:hAnsi="Garamond" w:cs="Times New Roman"/>
        </w:rPr>
      </w:pPr>
      <w:ins w:id="507" w:author="James Midkiff" w:date="2021-06-02T16:47:00Z">
        <w:r>
          <w:rPr>
            <w:rFonts w:ascii="Garamond" w:hAnsi="Garamond" w:cs="Times New Roman"/>
          </w:rPr>
          <w:t xml:space="preserve">Property Class 203 – One-story residences, any age, 1,000 to 1,800 square feet. </w:t>
        </w:r>
      </w:ins>
    </w:p>
    <w:p w14:paraId="2FE3FE9C" w14:textId="77777777" w:rsidR="00446D29" w:rsidRDefault="00446D29" w:rsidP="00446D29">
      <w:pPr>
        <w:pStyle w:val="NoSpacing"/>
        <w:jc w:val="both"/>
        <w:rPr>
          <w:ins w:id="508" w:author="James Midkiff" w:date="2021-06-02T16:47:00Z"/>
          <w:rFonts w:ascii="Garamond" w:hAnsi="Garamond" w:cs="Times New Roman"/>
        </w:rPr>
      </w:pPr>
    </w:p>
    <w:p w14:paraId="58AB6A8E" w14:textId="77777777" w:rsidR="00446D29" w:rsidRDefault="00446D29" w:rsidP="00446D29">
      <w:pPr>
        <w:pStyle w:val="NoSpacing"/>
        <w:jc w:val="both"/>
        <w:rPr>
          <w:ins w:id="509" w:author="James Midkiff" w:date="2021-06-02T16:47:00Z"/>
          <w:rFonts w:ascii="Garamond" w:hAnsi="Garamond" w:cs="Times New Roman"/>
        </w:rPr>
      </w:pPr>
      <w:ins w:id="510" w:author="James Midkiff" w:date="2021-06-02T16:47:00Z">
        <w:r>
          <w:rPr>
            <w:rFonts w:ascii="Garamond" w:hAnsi="Garamond" w:cs="Times New Roman"/>
          </w:rPr>
          <w:t xml:space="preserve">And the most predictive features </w:t>
        </w:r>
        <w:r w:rsidRPr="005962B3">
          <w:rPr>
            <w:rFonts w:ascii="Garamond" w:hAnsi="Garamond" w:cs="Times New Roman"/>
            <w:i/>
            <w:iCs/>
          </w:rPr>
          <w:t xml:space="preserve">negatively </w:t>
        </w:r>
        <w:r>
          <w:rPr>
            <w:rFonts w:ascii="Garamond" w:hAnsi="Garamond" w:cs="Times New Roman"/>
          </w:rPr>
          <w:t xml:space="preserve">associated with elevated lead levels are: </w:t>
        </w:r>
      </w:ins>
    </w:p>
    <w:p w14:paraId="4323B927" w14:textId="77777777" w:rsidR="00446D29" w:rsidRDefault="00446D29" w:rsidP="00446D29">
      <w:pPr>
        <w:pStyle w:val="NoSpacing"/>
        <w:numPr>
          <w:ilvl w:val="0"/>
          <w:numId w:val="6"/>
        </w:numPr>
        <w:jc w:val="both"/>
        <w:rPr>
          <w:ins w:id="511" w:author="James Midkiff" w:date="2021-06-02T16:47:00Z"/>
          <w:rFonts w:ascii="Garamond" w:hAnsi="Garamond" w:cs="Times New Roman"/>
        </w:rPr>
      </w:pPr>
      <w:ins w:id="512" w:author="James Midkiff" w:date="2021-06-02T16:47:00Z">
        <w:r>
          <w:rPr>
            <w:rFonts w:ascii="Garamond" w:hAnsi="Garamond" w:cs="Times New Roman"/>
          </w:rPr>
          <w:t>Building Square Feet, median</w:t>
        </w:r>
      </w:ins>
    </w:p>
    <w:p w14:paraId="4C82F8C4" w14:textId="6B1293AA" w:rsidR="00446D29" w:rsidRDefault="00446D29" w:rsidP="00446D29">
      <w:pPr>
        <w:pStyle w:val="NoSpacing"/>
        <w:jc w:val="both"/>
        <w:rPr>
          <w:ins w:id="513" w:author="James Midkiff" w:date="2021-06-02T16:48:00Z"/>
          <w:rFonts w:ascii="Garamond" w:hAnsi="Garamond" w:cs="Times New Roman"/>
        </w:rPr>
      </w:pPr>
    </w:p>
    <w:p w14:paraId="171B239A" w14:textId="15F50627" w:rsidR="00A0345A" w:rsidRDefault="00A0345A" w:rsidP="00446D29">
      <w:pPr>
        <w:pStyle w:val="NoSpacing"/>
        <w:jc w:val="both"/>
        <w:rPr>
          <w:ins w:id="514" w:author="James Midkiff" w:date="2021-06-02T17:09:00Z"/>
          <w:rFonts w:ascii="Garamond" w:hAnsi="Garamond" w:cs="Times New Roman"/>
        </w:rPr>
      </w:pPr>
      <w:ins w:id="515" w:author="James Midkiff" w:date="2021-06-02T17:09:00Z">
        <w:r>
          <w:rPr>
            <w:rFonts w:ascii="Garamond" w:hAnsi="Garamond" w:cs="Times New Roman"/>
          </w:rPr>
          <w:t xml:space="preserve">In general, </w:t>
        </w:r>
      </w:ins>
      <w:ins w:id="516" w:author="James Midkiff" w:date="2021-06-02T17:13:00Z">
        <w:r>
          <w:rPr>
            <w:rFonts w:ascii="Garamond" w:hAnsi="Garamond" w:cs="Times New Roman"/>
          </w:rPr>
          <w:t xml:space="preserve">these features are strongly associated with </w:t>
        </w:r>
      </w:ins>
      <w:ins w:id="517" w:author="James Midkiff" w:date="2021-06-02T17:10:00Z">
        <w:r>
          <w:rPr>
            <w:rFonts w:ascii="Garamond" w:hAnsi="Garamond" w:cs="Times New Roman"/>
            <w:i/>
            <w:iCs/>
          </w:rPr>
          <w:t xml:space="preserve">single-family </w:t>
        </w:r>
      </w:ins>
      <w:ins w:id="518" w:author="James Midkiff" w:date="2021-06-02T17:09:00Z">
        <w:r>
          <w:rPr>
            <w:rFonts w:ascii="Garamond" w:hAnsi="Garamond" w:cs="Times New Roman"/>
            <w:i/>
            <w:iCs/>
          </w:rPr>
          <w:t>homes</w:t>
        </w:r>
        <w:r>
          <w:rPr>
            <w:rFonts w:ascii="Garamond" w:hAnsi="Garamond" w:cs="Times New Roman"/>
          </w:rPr>
          <w:t xml:space="preserve">, </w:t>
        </w:r>
      </w:ins>
      <w:ins w:id="519" w:author="James Midkiff" w:date="2021-06-02T17:13:00Z">
        <w:r>
          <w:rPr>
            <w:rFonts w:ascii="Garamond" w:hAnsi="Garamond" w:cs="Times New Roman"/>
          </w:rPr>
          <w:t xml:space="preserve">suggesting that these residences are </w:t>
        </w:r>
      </w:ins>
      <w:ins w:id="520" w:author="James Midkiff" w:date="2021-06-02T17:09:00Z">
        <w:r>
          <w:rPr>
            <w:rFonts w:ascii="Garamond" w:hAnsi="Garamond" w:cs="Times New Roman"/>
          </w:rPr>
          <w:t>more likely to have elevated lead test results</w:t>
        </w:r>
      </w:ins>
      <w:ins w:id="521" w:author="James Midkiff" w:date="2021-06-02T17:13:00Z">
        <w:r>
          <w:rPr>
            <w:rFonts w:ascii="Garamond" w:hAnsi="Garamond" w:cs="Times New Roman"/>
          </w:rPr>
          <w:t xml:space="preserve"> than </w:t>
        </w:r>
        <w:r>
          <w:rPr>
            <w:rFonts w:ascii="Garamond" w:hAnsi="Garamond" w:cs="Times New Roman"/>
            <w:i/>
            <w:iCs/>
          </w:rPr>
          <w:t>apartment buildings</w:t>
        </w:r>
      </w:ins>
      <w:ins w:id="522" w:author="James Midkiff" w:date="2021-06-02T17:09:00Z">
        <w:r>
          <w:rPr>
            <w:rFonts w:ascii="Garamond" w:hAnsi="Garamond" w:cs="Times New Roman"/>
          </w:rPr>
          <w:t xml:space="preserve">. </w:t>
        </w:r>
      </w:ins>
      <w:ins w:id="523" w:author="James Midkiff" w:date="2021-06-02T17:10:00Z">
        <w:r>
          <w:rPr>
            <w:rFonts w:ascii="Garamond" w:hAnsi="Garamond" w:cs="Times New Roman"/>
          </w:rPr>
          <w:t xml:space="preserve">This could be a direct consequence of </w:t>
        </w:r>
      </w:ins>
      <w:ins w:id="524" w:author="James Midkiff" w:date="2021-06-02T17:11:00Z">
        <w:r>
          <w:rPr>
            <w:rFonts w:ascii="Garamond" w:hAnsi="Garamond" w:cs="Times New Roman"/>
          </w:rPr>
          <w:t xml:space="preserve">the city’s plumbing code which </w:t>
        </w:r>
      </w:ins>
      <w:ins w:id="525" w:author="James Midkiff" w:date="2021-06-02T17:18:00Z">
        <w:r w:rsidR="00641B7A">
          <w:rPr>
            <w:rFonts w:ascii="Garamond" w:hAnsi="Garamond" w:cs="Times New Roman"/>
          </w:rPr>
          <w:t xml:space="preserve">generally </w:t>
        </w:r>
      </w:ins>
      <w:ins w:id="526" w:author="James Midkiff" w:date="2021-06-02T17:11:00Z">
        <w:r>
          <w:rPr>
            <w:rFonts w:ascii="Garamond" w:hAnsi="Garamond" w:cs="Times New Roman"/>
          </w:rPr>
          <w:t xml:space="preserve">required </w:t>
        </w:r>
      </w:ins>
      <w:ins w:id="527" w:author="James Midkiff" w:date="2021-06-02T17:12:00Z">
        <w:r>
          <w:rPr>
            <w:rFonts w:ascii="Garamond" w:hAnsi="Garamond" w:cs="Times New Roman"/>
          </w:rPr>
          <w:t xml:space="preserve">the use of lead </w:t>
        </w:r>
      </w:ins>
      <w:ins w:id="528" w:author="James Midkiff" w:date="2021-06-02T17:14:00Z">
        <w:r>
          <w:rPr>
            <w:rFonts w:ascii="Garamond" w:hAnsi="Garamond" w:cs="Times New Roman"/>
          </w:rPr>
          <w:t xml:space="preserve">water </w:t>
        </w:r>
      </w:ins>
      <w:ins w:id="529" w:author="James Midkiff" w:date="2021-06-02T17:12:00Z">
        <w:r>
          <w:rPr>
            <w:rFonts w:ascii="Garamond" w:hAnsi="Garamond" w:cs="Times New Roman"/>
          </w:rPr>
          <w:t>pipes until 198</w:t>
        </w:r>
      </w:ins>
      <w:ins w:id="530" w:author="James Midkiff" w:date="2021-06-02T17:14:00Z">
        <w:r>
          <w:rPr>
            <w:rFonts w:ascii="Garamond" w:hAnsi="Garamond" w:cs="Times New Roman"/>
          </w:rPr>
          <w:t>7</w:t>
        </w:r>
      </w:ins>
      <w:ins w:id="531" w:author="James Midkiff" w:date="2021-06-02T17:18:00Z">
        <w:r w:rsidR="00641B7A">
          <w:rPr>
            <w:rFonts w:ascii="Garamond" w:hAnsi="Garamond" w:cs="Times New Roman"/>
          </w:rPr>
          <w:t>, particularly for homes and two-flat buildings.</w:t>
        </w:r>
        <w:r w:rsidR="00641B7A">
          <w:rPr>
            <w:rStyle w:val="FootnoteReference"/>
            <w:rFonts w:ascii="Garamond" w:hAnsi="Garamond" w:cs="Times New Roman"/>
          </w:rPr>
          <w:footnoteReference w:id="19"/>
        </w:r>
        <w:r w:rsidR="00641B7A">
          <w:rPr>
            <w:rFonts w:ascii="Garamond" w:hAnsi="Garamond" w:cs="Times New Roman"/>
          </w:rPr>
          <w:t xml:space="preserve"> </w:t>
        </w:r>
      </w:ins>
    </w:p>
    <w:p w14:paraId="1424605F" w14:textId="77777777" w:rsidR="00A0345A" w:rsidRDefault="00A0345A" w:rsidP="00446D29">
      <w:pPr>
        <w:pStyle w:val="NoSpacing"/>
        <w:jc w:val="both"/>
        <w:rPr>
          <w:ins w:id="537" w:author="James Midkiff" w:date="2021-06-02T17:09:00Z"/>
          <w:rFonts w:ascii="Garamond" w:hAnsi="Garamond" w:cs="Times New Roman"/>
        </w:rPr>
      </w:pPr>
    </w:p>
    <w:p w14:paraId="7FF6FA3E" w14:textId="113496AF" w:rsidR="00446D29" w:rsidRDefault="00446D29" w:rsidP="00446D29">
      <w:pPr>
        <w:pStyle w:val="NoSpacing"/>
        <w:jc w:val="both"/>
        <w:rPr>
          <w:ins w:id="538" w:author="James Midkiff" w:date="2021-06-02T16:47:00Z"/>
          <w:rFonts w:ascii="Garamond" w:hAnsi="Garamond" w:cs="Times New Roman"/>
        </w:rPr>
      </w:pPr>
      <w:ins w:id="539" w:author="James Midkiff" w:date="2021-06-02T16:52:00Z">
        <w:r>
          <w:rPr>
            <w:rFonts w:ascii="Garamond" w:hAnsi="Garamond" w:cs="Times New Roman"/>
          </w:rPr>
          <w:t>One significant confounding issue is that our target variables are not free from ‘testing bias’</w:t>
        </w:r>
      </w:ins>
      <w:ins w:id="540" w:author="James Midkiff" w:date="2021-06-02T16:53:00Z">
        <w:r>
          <w:rPr>
            <w:rFonts w:ascii="Garamond" w:hAnsi="Garamond" w:cs="Times New Roman"/>
          </w:rPr>
          <w:t>. There are features likely associated with the number of tests that occur in a particular block group, and as the number of tests i</w:t>
        </w:r>
      </w:ins>
      <w:ins w:id="541" w:author="James Midkiff" w:date="2021-06-02T16:54:00Z">
        <w:r>
          <w:rPr>
            <w:rFonts w:ascii="Garamond" w:hAnsi="Garamond" w:cs="Times New Roman"/>
          </w:rPr>
          <w:t xml:space="preserve">ncreases in a particular area, it is statistically more likely that any one of those tests contains a result greater than our ‘high’ threshold of 15.0ppb or our ‘medium’ threshold of 5.0ppb. </w:t>
        </w:r>
      </w:ins>
      <w:ins w:id="542" w:author="James Midkiff" w:date="2021-06-02T16:55:00Z">
        <w:r>
          <w:rPr>
            <w:rFonts w:ascii="Garamond" w:hAnsi="Garamond" w:cs="Times New Roman"/>
          </w:rPr>
          <w:t xml:space="preserve">For instance, we </w:t>
        </w:r>
      </w:ins>
      <w:ins w:id="543" w:author="James Midkiff" w:date="2021-06-02T16:57:00Z">
        <w:r w:rsidR="003161E3">
          <w:rPr>
            <w:rFonts w:ascii="Garamond" w:hAnsi="Garamond" w:cs="Times New Roman"/>
          </w:rPr>
          <w:t>conjecture</w:t>
        </w:r>
      </w:ins>
      <w:ins w:id="544" w:author="James Midkiff" w:date="2021-06-02T16:55:00Z">
        <w:r>
          <w:rPr>
            <w:rFonts w:ascii="Garamond" w:hAnsi="Garamond" w:cs="Times New Roman"/>
          </w:rPr>
          <w:t xml:space="preserve"> that homeowners may be more likely to test their water for lead</w:t>
        </w:r>
        <w:r>
          <w:rPr>
            <w:rFonts w:ascii="Garamond" w:hAnsi="Garamond" w:cs="Times New Roman"/>
          </w:rPr>
          <w:t xml:space="preserve"> than are renters because homeowners tend to live in the same residence for a longer period of time</w:t>
        </w:r>
      </w:ins>
      <w:ins w:id="545" w:author="James Midkiff" w:date="2021-06-02T16:58:00Z">
        <w:r w:rsidR="003161E3">
          <w:rPr>
            <w:rFonts w:ascii="Garamond" w:hAnsi="Garamond" w:cs="Times New Roman"/>
          </w:rPr>
          <w:t xml:space="preserve"> and thus </w:t>
        </w:r>
      </w:ins>
      <w:ins w:id="546" w:author="James Midkiff" w:date="2021-06-02T17:06:00Z">
        <w:r w:rsidR="00A0345A">
          <w:rPr>
            <w:rFonts w:ascii="Garamond" w:hAnsi="Garamond" w:cs="Times New Roman"/>
          </w:rPr>
          <w:t>pay more attention to their</w:t>
        </w:r>
      </w:ins>
      <w:ins w:id="547" w:author="James Midkiff" w:date="2021-06-02T16:59:00Z">
        <w:r w:rsidR="003161E3">
          <w:rPr>
            <w:rFonts w:ascii="Garamond" w:hAnsi="Garamond" w:cs="Times New Roman"/>
          </w:rPr>
          <w:t xml:space="preserve"> residence’s condition</w:t>
        </w:r>
      </w:ins>
      <w:ins w:id="548" w:author="James Midkiff" w:date="2021-06-02T17:06:00Z">
        <w:r w:rsidR="00A0345A">
          <w:rPr>
            <w:rFonts w:ascii="Garamond" w:hAnsi="Garamond" w:cs="Times New Roman"/>
          </w:rPr>
          <w:t>,</w:t>
        </w:r>
      </w:ins>
      <w:ins w:id="549" w:author="James Midkiff" w:date="2021-06-02T16:57:00Z">
        <w:r w:rsidR="003161E3">
          <w:rPr>
            <w:rFonts w:ascii="Garamond" w:hAnsi="Garamond" w:cs="Times New Roman"/>
          </w:rPr>
          <w:t xml:space="preserve"> </w:t>
        </w:r>
      </w:ins>
      <w:ins w:id="550" w:author="James Midkiff" w:date="2021-06-02T16:58:00Z">
        <w:r w:rsidR="003161E3">
          <w:rPr>
            <w:rFonts w:ascii="Garamond" w:hAnsi="Garamond" w:cs="Times New Roman"/>
          </w:rPr>
          <w:t xml:space="preserve">or </w:t>
        </w:r>
      </w:ins>
      <w:ins w:id="551" w:author="James Midkiff" w:date="2021-06-02T16:57:00Z">
        <w:r w:rsidR="003161E3">
          <w:rPr>
            <w:rFonts w:ascii="Garamond" w:hAnsi="Garamond" w:cs="Times New Roman"/>
          </w:rPr>
          <w:t xml:space="preserve">renters may believe landlords </w:t>
        </w:r>
      </w:ins>
      <w:ins w:id="552" w:author="James Midkiff" w:date="2021-06-02T16:58:00Z">
        <w:r w:rsidR="003161E3">
          <w:rPr>
            <w:rFonts w:ascii="Garamond" w:hAnsi="Garamond" w:cs="Times New Roman"/>
          </w:rPr>
          <w:t>concerned about liability would have already replaced any lead pipes</w:t>
        </w:r>
      </w:ins>
      <w:ins w:id="553" w:author="James Midkiff" w:date="2021-06-02T17:06:00Z">
        <w:r w:rsidR="00A0345A">
          <w:rPr>
            <w:rFonts w:ascii="Garamond" w:hAnsi="Garamond" w:cs="Times New Roman"/>
          </w:rPr>
          <w:t xml:space="preserve">. </w:t>
        </w:r>
      </w:ins>
    </w:p>
    <w:p w14:paraId="578E4ABF" w14:textId="32B65BE3" w:rsidR="00446D29" w:rsidRDefault="00446D29" w:rsidP="00446D29">
      <w:pPr>
        <w:pStyle w:val="NoSpacing"/>
        <w:jc w:val="both"/>
        <w:rPr>
          <w:ins w:id="554" w:author="James Midkiff" w:date="2021-06-02T16:47:00Z"/>
          <w:rFonts w:ascii="Garamond" w:hAnsi="Garamond" w:cs="Times New Roman"/>
        </w:rPr>
      </w:pPr>
      <w:ins w:id="555" w:author="James Midkiff" w:date="2021-06-02T16:47:00Z">
        <w:r>
          <w:rPr>
            <w:rFonts w:ascii="Garamond" w:hAnsi="Garamond" w:cs="Times New Roman"/>
          </w:rPr>
          <w:t xml:space="preserve">See Appendix </w:t>
        </w:r>
        <w:r>
          <w:rPr>
            <w:rFonts w:ascii="Garamond" w:hAnsi="Garamond" w:cs="Times New Roman"/>
          </w:rPr>
          <w:t xml:space="preserve">4 for additional figures and tables on the most important logistic regression models. </w:t>
        </w:r>
      </w:ins>
    </w:p>
    <w:p w14:paraId="08D66F89" w14:textId="77777777" w:rsidR="00446D29" w:rsidRDefault="00446D29" w:rsidP="00446D29">
      <w:pPr>
        <w:pStyle w:val="NoSpacing"/>
        <w:jc w:val="both"/>
        <w:rPr>
          <w:ins w:id="556" w:author="James Midkiff" w:date="2021-06-02T16:47:00Z"/>
          <w:rFonts w:ascii="Garamond" w:hAnsi="Garamond" w:cs="Times New Roman"/>
        </w:rPr>
      </w:pPr>
    </w:p>
    <w:p w14:paraId="25818EB2" w14:textId="74AD97F8" w:rsidR="00446D29" w:rsidRDefault="00446D29" w:rsidP="00446D29">
      <w:pPr>
        <w:pStyle w:val="NoSpacing"/>
        <w:jc w:val="both"/>
        <w:rPr>
          <w:ins w:id="557" w:author="James Midkiff" w:date="2021-06-02T16:47:00Z"/>
          <w:rFonts w:ascii="Garamond" w:hAnsi="Garamond" w:cs="Times New Roman"/>
        </w:rPr>
      </w:pPr>
      <w:ins w:id="558" w:author="James Midkiff" w:date="2021-06-02T16:47:00Z">
        <w:r>
          <w:rPr>
            <w:rFonts w:ascii="Garamond" w:hAnsi="Garamond" w:cs="Times New Roman"/>
          </w:rPr>
          <w:t xml:space="preserve">Overall, these results indicate that the logistic models are good at identifying block groups where lead is present to some degree in residential water, but perform less well at predicting the severity of the lead problem. One significant advantage of them over the random forest models is that the time they require for computation is significantly </w:t>
        </w:r>
      </w:ins>
      <w:ins w:id="559" w:author="James Midkiff" w:date="2021-06-02T16:49:00Z">
        <w:r>
          <w:rPr>
            <w:rFonts w:ascii="Garamond" w:hAnsi="Garamond" w:cs="Times New Roman"/>
          </w:rPr>
          <w:t>lower</w:t>
        </w:r>
      </w:ins>
      <w:ins w:id="560" w:author="James Midkiff" w:date="2021-06-02T16:47:00Z">
        <w:r>
          <w:rPr>
            <w:rFonts w:ascii="Garamond" w:hAnsi="Garamond" w:cs="Times New Roman"/>
          </w:rPr>
          <w:t xml:space="preserve">. </w:t>
        </w:r>
      </w:ins>
    </w:p>
    <w:p w14:paraId="28AF6E90" w14:textId="6D3151A4" w:rsidR="00FF50A6" w:rsidRDefault="00FF50A6" w:rsidP="007B670A">
      <w:pPr>
        <w:pStyle w:val="NoSpacing"/>
        <w:jc w:val="both"/>
        <w:rPr>
          <w:ins w:id="561" w:author="James Midkiff" w:date="2021-06-02T13:37:00Z"/>
          <w:rFonts w:ascii="Garamond" w:hAnsi="Garamond" w:cs="Times New Roman"/>
        </w:rPr>
      </w:pPr>
    </w:p>
    <w:p w14:paraId="23A90A10" w14:textId="6FD431A4" w:rsidR="00C42778" w:rsidRPr="00C62A33" w:rsidRDefault="00C42778" w:rsidP="00641B7A">
      <w:pPr>
        <w:pStyle w:val="NoSpacing"/>
        <w:keepNext/>
        <w:jc w:val="both"/>
        <w:rPr>
          <w:ins w:id="562" w:author="Tarren Peterson" w:date="2021-06-02T15:42:00Z"/>
          <w:rFonts w:ascii="Garamond" w:hAnsi="Garamond" w:cs="Times New Roman"/>
          <w:sz w:val="32"/>
          <w:szCs w:val="32"/>
        </w:rPr>
        <w:pPrChange w:id="563" w:author="James Midkiff" w:date="2021-06-02T17:21:00Z">
          <w:pPr>
            <w:pStyle w:val="NoSpacing"/>
            <w:jc w:val="both"/>
          </w:pPr>
        </w:pPrChange>
      </w:pPr>
      <w:ins w:id="564" w:author="Tarren Peterson" w:date="2021-06-02T15:42:00Z">
        <w:r>
          <w:rPr>
            <w:rFonts w:ascii="Garamond" w:hAnsi="Garamond" w:cs="Times New Roman"/>
            <w:i/>
            <w:iCs/>
            <w:sz w:val="32"/>
            <w:szCs w:val="32"/>
          </w:rPr>
          <w:lastRenderedPageBreak/>
          <w:t>Random Forests</w:t>
        </w:r>
      </w:ins>
    </w:p>
    <w:p w14:paraId="26F3DFDB" w14:textId="77777777" w:rsidR="00C42778" w:rsidRDefault="00C42778" w:rsidP="00641B7A">
      <w:pPr>
        <w:pStyle w:val="NoSpacing"/>
        <w:keepNext/>
        <w:jc w:val="both"/>
        <w:rPr>
          <w:ins w:id="565" w:author="Tarren Peterson" w:date="2021-06-02T15:42:00Z"/>
          <w:rFonts w:ascii="Garamond" w:hAnsi="Garamond" w:cs="Times New Roman"/>
        </w:rPr>
        <w:pPrChange w:id="566" w:author="James Midkiff" w:date="2021-06-02T17:21:00Z">
          <w:pPr>
            <w:pStyle w:val="NoSpacing"/>
            <w:jc w:val="both"/>
          </w:pPr>
        </w:pPrChange>
      </w:pPr>
    </w:p>
    <w:p w14:paraId="408BCA86" w14:textId="77777777" w:rsidR="00162DF0" w:rsidRDefault="00C42778" w:rsidP="00C42778">
      <w:pPr>
        <w:pStyle w:val="NoSpacing"/>
        <w:jc w:val="both"/>
        <w:rPr>
          <w:ins w:id="567" w:author="Tarren Peterson" w:date="2021-06-02T16:18:00Z"/>
          <w:rFonts w:ascii="Garamond" w:hAnsi="Garamond" w:cs="Times New Roman"/>
        </w:rPr>
      </w:pPr>
      <w:ins w:id="568" w:author="Tarren Peterson" w:date="2021-06-02T15:44:00Z">
        <w:r>
          <w:rPr>
            <w:rFonts w:ascii="Garamond" w:hAnsi="Garamond" w:cs="Times New Roman"/>
          </w:rPr>
          <w:t xml:space="preserve">The random forest models were all trained to predict whether a given block group contained high levels of lead (&gt;15ppb). </w:t>
        </w:r>
      </w:ins>
      <w:ins w:id="569" w:author="Tarren Peterson" w:date="2021-06-02T15:45:00Z">
        <w:r>
          <w:rPr>
            <w:rFonts w:ascii="Garamond" w:hAnsi="Garamond" w:cs="Times New Roman"/>
          </w:rPr>
          <w:t xml:space="preserve">Due to the significant amount of training time for each random forest model, we decided to only include the predictions for the highest levels of lead, which we felt was a more important predictive metric. </w:t>
        </w:r>
      </w:ins>
      <w:ins w:id="570" w:author="Tarren Peterson" w:date="2021-06-02T15:46:00Z">
        <w:r>
          <w:rPr>
            <w:rFonts w:ascii="Garamond" w:hAnsi="Garamond" w:cs="Times New Roman"/>
          </w:rPr>
          <w:t xml:space="preserve">In total, three different types of random forest models were optimized using a grid search. We trained random forests, weighted random forests, and random forests with SMOTE. </w:t>
        </w:r>
      </w:ins>
    </w:p>
    <w:p w14:paraId="71183271" w14:textId="77777777" w:rsidR="00162DF0" w:rsidRDefault="00162DF0" w:rsidP="00C42778">
      <w:pPr>
        <w:pStyle w:val="NoSpacing"/>
        <w:jc w:val="both"/>
        <w:rPr>
          <w:ins w:id="571" w:author="Tarren Peterson" w:date="2021-06-02T16:18:00Z"/>
          <w:rFonts w:ascii="Garamond" w:hAnsi="Garamond" w:cs="Times New Roman"/>
        </w:rPr>
      </w:pPr>
    </w:p>
    <w:p w14:paraId="1815FDC9" w14:textId="4DE54F18" w:rsidR="00FF50A6" w:rsidRPr="00244186" w:rsidRDefault="005C0D6B" w:rsidP="00C42778">
      <w:pPr>
        <w:pStyle w:val="NoSpacing"/>
        <w:jc w:val="both"/>
        <w:rPr>
          <w:rFonts w:ascii="Garamond" w:hAnsi="Garamond" w:cs="Times New Roman"/>
        </w:rPr>
      </w:pPr>
      <w:ins w:id="572" w:author="Tarren Peterson" w:date="2021-06-02T15:48:00Z">
        <w:r>
          <w:rPr>
            <w:rFonts w:ascii="Garamond" w:hAnsi="Garamond" w:cs="Times New Roman"/>
          </w:rPr>
          <w:t>As discussed in the data section</w:t>
        </w:r>
      </w:ins>
      <w:ins w:id="573" w:author="Tarren Peterson" w:date="2021-06-02T15:56:00Z">
        <w:r>
          <w:rPr>
            <w:rFonts w:ascii="Garamond" w:hAnsi="Garamond" w:cs="Times New Roman"/>
          </w:rPr>
          <w:t xml:space="preserve">, the </w:t>
        </w:r>
      </w:ins>
      <w:ins w:id="574" w:author="Tarren Peterson" w:date="2021-06-02T15:57:00Z">
        <w:r w:rsidR="0064519B">
          <w:rPr>
            <w:rFonts w:ascii="Garamond" w:hAnsi="Garamond" w:cs="Times New Roman"/>
          </w:rPr>
          <w:t xml:space="preserve">threshold (high) variable is unbalanced, as only a quarter of the total </w:t>
        </w:r>
      </w:ins>
      <w:ins w:id="575" w:author="Tarren Peterson" w:date="2021-06-02T15:58:00Z">
        <w:r w:rsidR="0064519B">
          <w:rPr>
            <w:rFonts w:ascii="Garamond" w:hAnsi="Garamond" w:cs="Times New Roman"/>
          </w:rPr>
          <w:t xml:space="preserve">census block groups have tests with more than 15 ppb of lead. As a result, the recall metric for the </w:t>
        </w:r>
      </w:ins>
      <w:ins w:id="576" w:author="Tarren Peterson" w:date="2021-06-02T16:00:00Z">
        <w:r w:rsidR="0064519B">
          <w:rPr>
            <w:rFonts w:ascii="Garamond" w:hAnsi="Garamond" w:cs="Times New Roman"/>
          </w:rPr>
          <w:t>random forests were very low and no model in the g</w:t>
        </w:r>
      </w:ins>
      <w:ins w:id="577" w:author="Tarren Peterson" w:date="2021-06-02T16:01:00Z">
        <w:r w:rsidR="0064519B">
          <w:rPr>
            <w:rFonts w:ascii="Garamond" w:hAnsi="Garamond" w:cs="Times New Roman"/>
          </w:rPr>
          <w:t xml:space="preserve">rid search scored higher than 20% for recall. In order to account for this unbalanced dataset, we chose to train two other types of random forests, a weighted random forest and a random forest with SMOTE. </w:t>
        </w:r>
      </w:ins>
      <w:ins w:id="578" w:author="Tarren Peterson" w:date="2021-06-02T16:08:00Z">
        <w:r w:rsidR="0064519B">
          <w:rPr>
            <w:rFonts w:ascii="Garamond" w:hAnsi="Garamond" w:cs="Times New Roman"/>
          </w:rPr>
          <w:t>I</w:t>
        </w:r>
      </w:ins>
      <w:ins w:id="579" w:author="Tarren Peterson" w:date="2021-06-02T16:10:00Z">
        <w:r w:rsidR="0064519B">
          <w:rPr>
            <w:rFonts w:ascii="Garamond" w:hAnsi="Garamond" w:cs="Times New Roman"/>
          </w:rPr>
          <w:t xml:space="preserve">n a weighted random forest, </w:t>
        </w:r>
        <w:r w:rsidR="00162DF0">
          <w:rPr>
            <w:rFonts w:ascii="Garamond" w:hAnsi="Garamond" w:cs="Times New Roman"/>
          </w:rPr>
          <w:t xml:space="preserve">the algorithm optimizes using a heavier penalty </w:t>
        </w:r>
      </w:ins>
      <w:ins w:id="580" w:author="Tarren Peterson" w:date="2021-06-02T16:11:00Z">
        <w:r w:rsidR="00162DF0">
          <w:rPr>
            <w:rFonts w:ascii="Garamond" w:hAnsi="Garamond" w:cs="Times New Roman"/>
          </w:rPr>
          <w:t>if</w:t>
        </w:r>
      </w:ins>
      <w:ins w:id="581" w:author="Tarren Peterson" w:date="2021-06-02T16:10:00Z">
        <w:r w:rsidR="00162DF0">
          <w:rPr>
            <w:rFonts w:ascii="Garamond" w:hAnsi="Garamond" w:cs="Times New Roman"/>
          </w:rPr>
          <w:t xml:space="preserve"> </w:t>
        </w:r>
      </w:ins>
      <w:ins w:id="582" w:author="Tarren Peterson" w:date="2021-06-02T16:11:00Z">
        <w:r w:rsidR="00162DF0">
          <w:rPr>
            <w:rFonts w:ascii="Garamond" w:hAnsi="Garamond" w:cs="Times New Roman"/>
          </w:rPr>
          <w:t xml:space="preserve">it </w:t>
        </w:r>
      </w:ins>
      <w:ins w:id="583" w:author="Tarren Peterson" w:date="2021-06-02T16:10:00Z">
        <w:r w:rsidR="00162DF0">
          <w:rPr>
            <w:rFonts w:ascii="Garamond" w:hAnsi="Garamond" w:cs="Times New Roman"/>
          </w:rPr>
          <w:t>misclassi</w:t>
        </w:r>
      </w:ins>
      <w:ins w:id="584" w:author="Tarren Peterson" w:date="2021-06-02T16:11:00Z">
        <w:r w:rsidR="00162DF0">
          <w:rPr>
            <w:rFonts w:ascii="Garamond" w:hAnsi="Garamond" w:cs="Times New Roman"/>
          </w:rPr>
          <w:t xml:space="preserve">fies the minority class in the unbalanced sample. In this case, the algorithm would give a heavier penalty for misclassifying the incorrect identification of a census block group </w:t>
        </w:r>
      </w:ins>
      <w:ins w:id="585" w:author="Tarren Peterson" w:date="2021-06-02T16:12:00Z">
        <w:r w:rsidR="00162DF0">
          <w:rPr>
            <w:rFonts w:ascii="Garamond" w:hAnsi="Garamond" w:cs="Times New Roman"/>
          </w:rPr>
          <w:t>above the 15ppb threshold as being below the threshold. This helps us to increas</w:t>
        </w:r>
      </w:ins>
      <w:ins w:id="586" w:author="Tarren Peterson" w:date="2021-06-02T16:13:00Z">
        <w:r w:rsidR="00162DF0">
          <w:rPr>
            <w:rFonts w:ascii="Garamond" w:hAnsi="Garamond" w:cs="Times New Roman"/>
          </w:rPr>
          <w:t xml:space="preserve">e the recall metric above what was achieved in a normal random forest. </w:t>
        </w:r>
      </w:ins>
      <w:ins w:id="587" w:author="Tarren Peterson" w:date="2021-06-02T16:14:00Z">
        <w:r w:rsidR="00162DF0">
          <w:rPr>
            <w:rFonts w:ascii="Garamond" w:hAnsi="Garamond" w:cs="Times New Roman"/>
          </w:rPr>
          <w:t xml:space="preserve">Similarly, we use random forests with SMOTE as another method to account for the unbalanced dataset. </w:t>
        </w:r>
      </w:ins>
      <w:ins w:id="588" w:author="Tarren Peterson" w:date="2021-06-02T16:15:00Z">
        <w:r w:rsidR="00162DF0">
          <w:rPr>
            <w:rFonts w:ascii="Garamond" w:hAnsi="Garamond" w:cs="Times New Roman"/>
          </w:rPr>
          <w:t>SMOTE stands for Synthetic Minority Oversampling Technique</w:t>
        </w:r>
      </w:ins>
      <w:ins w:id="589" w:author="Tarren Peterson" w:date="2021-06-02T16:16:00Z">
        <w:r w:rsidR="00162DF0">
          <w:rPr>
            <w:rFonts w:ascii="Garamond" w:hAnsi="Garamond" w:cs="Times New Roman"/>
          </w:rPr>
          <w:t xml:space="preserve"> and works by synthetically creating new examples of the minority class by selecting </w:t>
        </w:r>
      </w:ins>
      <w:ins w:id="590" w:author="Tarren Peterson" w:date="2021-06-02T16:17:00Z">
        <w:r w:rsidR="00162DF0">
          <w:rPr>
            <w:rFonts w:ascii="Garamond" w:hAnsi="Garamond" w:cs="Times New Roman"/>
          </w:rPr>
          <w:t>examples that are close in the feature space and drawing new sample at a nearby point. This is different from traditional oversampling techniques because rather than continually drawing from the same, small pool of data</w:t>
        </w:r>
      </w:ins>
      <w:ins w:id="591" w:author="Tarren Peterson" w:date="2021-06-02T16:18:00Z">
        <w:r w:rsidR="00162DF0">
          <w:rPr>
            <w:rFonts w:ascii="Garamond" w:hAnsi="Garamond" w:cs="Times New Roman"/>
          </w:rPr>
          <w:t xml:space="preserve"> </w:t>
        </w:r>
      </w:ins>
      <w:ins w:id="592" w:author="Tarren Peterson" w:date="2021-06-02T16:17:00Z">
        <w:r w:rsidR="00162DF0">
          <w:rPr>
            <w:rFonts w:ascii="Garamond" w:hAnsi="Garamond" w:cs="Times New Roman"/>
          </w:rPr>
          <w:t>points in t</w:t>
        </w:r>
      </w:ins>
      <w:ins w:id="593" w:author="Tarren Peterson" w:date="2021-06-02T16:18:00Z">
        <w:r w:rsidR="00162DF0">
          <w:rPr>
            <w:rFonts w:ascii="Garamond" w:hAnsi="Garamond" w:cs="Times New Roman"/>
          </w:rPr>
          <w:t xml:space="preserve">he minority class, SMOTE artificially creates new ones based on like points to feed the model new data. </w:t>
        </w:r>
      </w:ins>
    </w:p>
    <w:p w14:paraId="2BF178EB" w14:textId="527687FE" w:rsidR="009C6FCD" w:rsidRDefault="009C6FCD" w:rsidP="007B670A">
      <w:pPr>
        <w:pStyle w:val="NoSpacing"/>
        <w:jc w:val="both"/>
        <w:rPr>
          <w:ins w:id="594" w:author="Tarren Peterson" w:date="2021-06-02T16:20:00Z"/>
          <w:rFonts w:ascii="Garamond" w:hAnsi="Garamond" w:cs="Times New Roman"/>
        </w:rPr>
      </w:pPr>
    </w:p>
    <w:p w14:paraId="284BF125" w14:textId="7E7258E8" w:rsidR="00C529EE" w:rsidRDefault="00C529EE" w:rsidP="007B670A">
      <w:pPr>
        <w:pStyle w:val="NoSpacing"/>
        <w:jc w:val="both"/>
        <w:rPr>
          <w:ins w:id="595" w:author="Tarren Peterson" w:date="2021-06-02T16:20:00Z"/>
          <w:rFonts w:ascii="Garamond" w:hAnsi="Garamond" w:cs="Times New Roman"/>
        </w:rPr>
      </w:pPr>
      <w:ins w:id="596" w:author="Tarren Peterson" w:date="2021-06-02T16:20:00Z">
        <w:r>
          <w:rPr>
            <w:rFonts w:ascii="Garamond" w:hAnsi="Garamond" w:cs="Times New Roman"/>
          </w:rPr>
          <w:t>When evaluating the three types of Random Forest models, it is clear that weighted random forests and r</w:t>
        </w:r>
      </w:ins>
      <w:ins w:id="597" w:author="Tarren Peterson" w:date="2021-06-02T16:21:00Z">
        <w:r>
          <w:rPr>
            <w:rFonts w:ascii="Garamond" w:hAnsi="Garamond" w:cs="Times New Roman"/>
          </w:rPr>
          <w:t>andom forests with SMOTE achieve significantly better results than do normal random forests. As stated above, no</w:t>
        </w:r>
      </w:ins>
      <w:ins w:id="598" w:author="Tarren Peterson" w:date="2021-06-02T16:27:00Z">
        <w:r>
          <w:rPr>
            <w:rFonts w:ascii="Garamond" w:hAnsi="Garamond" w:cs="Times New Roman"/>
          </w:rPr>
          <w:t xml:space="preserve"> normal</w:t>
        </w:r>
      </w:ins>
      <w:ins w:id="599" w:author="Tarren Peterson" w:date="2021-06-02T16:21:00Z">
        <w:r>
          <w:rPr>
            <w:rFonts w:ascii="Garamond" w:hAnsi="Garamond" w:cs="Times New Roman"/>
          </w:rPr>
          <w:t xml:space="preserve"> random forest model in the grid search achieved higher </w:t>
        </w:r>
      </w:ins>
      <w:ins w:id="600" w:author="Tarren Peterson" w:date="2021-06-02T16:27:00Z">
        <w:r>
          <w:rPr>
            <w:rFonts w:ascii="Garamond" w:hAnsi="Garamond" w:cs="Times New Roman"/>
          </w:rPr>
          <w:t xml:space="preserve">recall than 20%. However, the weighted random forest </w:t>
        </w:r>
      </w:ins>
      <w:ins w:id="601" w:author="Tarren Peterson" w:date="2021-06-02T16:28:00Z">
        <w:r>
          <w:rPr>
            <w:rFonts w:ascii="Garamond" w:hAnsi="Garamond" w:cs="Times New Roman"/>
          </w:rPr>
          <w:t xml:space="preserve">with the highest recall achieved recall of 74% and the random forest with SMOTE with the highest recall achieved recall of 64%. </w:t>
        </w:r>
      </w:ins>
      <w:ins w:id="602" w:author="Tarren Peterson" w:date="2021-06-02T16:29:00Z">
        <w:r>
          <w:rPr>
            <w:rFonts w:ascii="Garamond" w:hAnsi="Garamond" w:cs="Times New Roman"/>
          </w:rPr>
          <w:t>Since we are seeking to maximize on recall, weighted random forest did achieve the best model of all the random forests</w:t>
        </w:r>
      </w:ins>
      <w:ins w:id="603" w:author="Tarren Peterson" w:date="2021-06-02T16:30:00Z">
        <w:r>
          <w:rPr>
            <w:rFonts w:ascii="Garamond" w:hAnsi="Garamond" w:cs="Times New Roman"/>
          </w:rPr>
          <w:t xml:space="preserve">. </w:t>
        </w:r>
      </w:ins>
    </w:p>
    <w:p w14:paraId="23736E0B" w14:textId="1E51631B" w:rsidR="00C529EE" w:rsidRDefault="00C529EE" w:rsidP="007B670A">
      <w:pPr>
        <w:pStyle w:val="NoSpacing"/>
        <w:jc w:val="both"/>
        <w:rPr>
          <w:ins w:id="604" w:author="Tarren Peterson" w:date="2021-06-02T16:20:00Z"/>
          <w:rFonts w:ascii="Garamond" w:hAnsi="Garamond" w:cs="Times New Roman"/>
        </w:rPr>
      </w:pPr>
    </w:p>
    <w:p w14:paraId="3353C4BF" w14:textId="77777777" w:rsidR="00C529EE" w:rsidRDefault="00C529EE" w:rsidP="007B670A">
      <w:pPr>
        <w:pStyle w:val="NoSpacing"/>
        <w:jc w:val="both"/>
        <w:rPr>
          <w:rFonts w:ascii="Garamond" w:hAnsi="Garamond" w:cs="Times New Roman"/>
        </w:rPr>
      </w:pPr>
    </w:p>
    <w:p w14:paraId="3F9EFDC7" w14:textId="02C8ED01" w:rsidR="009C6FCD" w:rsidRDefault="009C6FCD" w:rsidP="007B670A">
      <w:pPr>
        <w:pStyle w:val="NoSpacing"/>
        <w:jc w:val="both"/>
        <w:rPr>
          <w:rFonts w:ascii="Garamond" w:hAnsi="Garamond" w:cs="Times New Roman"/>
        </w:rPr>
      </w:pPr>
      <w:r>
        <w:rPr>
          <w:rFonts w:ascii="Garamond" w:hAnsi="Garamond" w:cs="Times New Roman"/>
        </w:rPr>
        <w:t xml:space="preserve">The features with the highest predictive power </w:t>
      </w:r>
      <w:r w:rsidR="00C15811">
        <w:rPr>
          <w:rFonts w:ascii="Garamond" w:hAnsi="Garamond" w:cs="Times New Roman"/>
        </w:rPr>
        <w:t xml:space="preserve">for our models </w:t>
      </w:r>
      <w:r>
        <w:rPr>
          <w:rFonts w:ascii="Garamond" w:hAnsi="Garamond" w:cs="Times New Roman"/>
        </w:rPr>
        <w:t>comprised [</w:t>
      </w:r>
      <w:r w:rsidRPr="009C6FCD">
        <w:rPr>
          <w:rFonts w:ascii="Garamond" w:hAnsi="Garamond" w:cs="Times New Roman"/>
          <w:b/>
          <w:bCs/>
          <w:highlight w:val="yellow"/>
        </w:rPr>
        <w:t xml:space="preserve">insert discussion of feature </w:t>
      </w:r>
      <w:r w:rsidRPr="00C15811">
        <w:rPr>
          <w:rFonts w:ascii="Garamond" w:hAnsi="Garamond" w:cs="Times New Roman"/>
          <w:b/>
          <w:bCs/>
          <w:highlight w:val="yellow"/>
        </w:rPr>
        <w:t>importance</w:t>
      </w:r>
      <w:r w:rsidR="00C15811" w:rsidRPr="00C15811">
        <w:rPr>
          <w:rFonts w:ascii="Garamond" w:hAnsi="Garamond" w:cs="Times New Roman"/>
          <w:b/>
          <w:bCs/>
          <w:highlight w:val="yellow"/>
        </w:rPr>
        <w:t xml:space="preserve"> and any variation across models</w:t>
      </w:r>
      <w:r>
        <w:rPr>
          <w:rFonts w:ascii="Garamond" w:hAnsi="Garamond" w:cs="Times New Roman"/>
        </w:rPr>
        <w:t>].</w:t>
      </w:r>
    </w:p>
    <w:p w14:paraId="7138F289" w14:textId="30BD744C" w:rsidR="001731C5" w:rsidRDefault="001731C5" w:rsidP="007B670A">
      <w:pPr>
        <w:pStyle w:val="NoSpacing"/>
        <w:jc w:val="both"/>
        <w:rPr>
          <w:rFonts w:ascii="Garamond" w:hAnsi="Garamond" w:cs="Times New Roman"/>
        </w:rPr>
      </w:pPr>
    </w:p>
    <w:p w14:paraId="07B8ED8E" w14:textId="54552C1E" w:rsidR="00453E6F" w:rsidRDefault="001731C5" w:rsidP="007B670A">
      <w:pPr>
        <w:pStyle w:val="NoSpacing"/>
        <w:jc w:val="both"/>
        <w:rPr>
          <w:rFonts w:ascii="Garamond" w:hAnsi="Garamond" w:cs="Times New Roman"/>
        </w:rPr>
      </w:pPr>
      <w:r>
        <w:rPr>
          <w:rFonts w:ascii="Garamond" w:hAnsi="Garamond" w:cs="Times New Roman"/>
        </w:rPr>
        <w:t>[</w:t>
      </w:r>
      <w:r w:rsidRPr="001731C5">
        <w:rPr>
          <w:rFonts w:ascii="Garamond" w:hAnsi="Garamond" w:cs="Times New Roman"/>
          <w:highlight w:val="yellow"/>
        </w:rPr>
        <w:t>Insert any additional evaluation/performance insights</w:t>
      </w:r>
      <w:r>
        <w:rPr>
          <w:rFonts w:ascii="Garamond" w:hAnsi="Garamond" w:cs="Times New Roman"/>
        </w:rPr>
        <w:t>].</w:t>
      </w:r>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3365493D" w14:textId="109E9C0D" w:rsidR="001731C5" w:rsidRDefault="001731C5" w:rsidP="001731C5">
      <w:pPr>
        <w:pStyle w:val="NoSpacing"/>
        <w:jc w:val="both"/>
        <w:rPr>
          <w:rFonts w:ascii="Garamond" w:hAnsi="Garamond" w:cs="Times New Roman"/>
        </w:rPr>
      </w:pPr>
      <w:r>
        <w:rPr>
          <w:rFonts w:ascii="Garamond" w:hAnsi="Garamond" w:cs="Times New Roman"/>
        </w:rPr>
        <w:t>[</w:t>
      </w:r>
      <w:r w:rsidRPr="001731C5">
        <w:rPr>
          <w:rFonts w:ascii="Garamond" w:hAnsi="Garamond" w:cs="Times New Roman"/>
          <w:b/>
          <w:bCs/>
          <w:highlight w:val="yellow"/>
        </w:rPr>
        <w:t xml:space="preserve">Insert conclusion/policy </w:t>
      </w:r>
      <w:r w:rsidRPr="00906726">
        <w:rPr>
          <w:rFonts w:ascii="Garamond" w:hAnsi="Garamond" w:cs="Times New Roman"/>
          <w:b/>
          <w:bCs/>
          <w:highlight w:val="yellow"/>
        </w:rPr>
        <w:t>implications</w:t>
      </w:r>
      <w:r w:rsidR="00361864" w:rsidRPr="00906726">
        <w:rPr>
          <w:rFonts w:ascii="Garamond" w:hAnsi="Garamond" w:cs="Times New Roman"/>
          <w:b/>
          <w:bCs/>
          <w:highlight w:val="yellow"/>
        </w:rPr>
        <w:t>/ethical considerations using this model</w:t>
      </w:r>
      <w:r w:rsidR="00906726" w:rsidRPr="00906726">
        <w:rPr>
          <w:rFonts w:ascii="Garamond" w:hAnsi="Garamond" w:cs="Times New Roman"/>
          <w:b/>
          <w:bCs/>
          <w:highlight w:val="yellow"/>
        </w:rPr>
        <w:t>/</w:t>
      </w:r>
      <w:proofErr w:type="spellStart"/>
      <w:r w:rsidR="00906726" w:rsidRPr="00906726">
        <w:rPr>
          <w:rFonts w:ascii="Garamond" w:hAnsi="Garamond" w:cs="Times New Roman"/>
          <w:b/>
          <w:bCs/>
          <w:highlight w:val="yellow"/>
        </w:rPr>
        <w:t>etc</w:t>
      </w:r>
      <w:proofErr w:type="spellEnd"/>
      <w:r>
        <w:rPr>
          <w:rFonts w:ascii="Garamond" w:hAnsi="Garamond" w:cs="Times New Roman"/>
        </w:rPr>
        <w:t>].</w:t>
      </w:r>
    </w:p>
    <w:p w14:paraId="61A56BC7" w14:textId="2224AAFB" w:rsidR="00361864" w:rsidRDefault="00361864" w:rsidP="001731C5">
      <w:pPr>
        <w:pStyle w:val="NoSpacing"/>
        <w:jc w:val="both"/>
        <w:rPr>
          <w:rFonts w:ascii="Garamond" w:hAnsi="Garamond" w:cs="Times New Roman"/>
        </w:rPr>
      </w:pP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605" w:name="_Appendix_1:_Additional"/>
      <w:bookmarkEnd w:id="605"/>
    </w:p>
    <w:p w14:paraId="0D6BB0CB" w14:textId="1E125663" w:rsidR="00801A10" w:rsidRPr="00A06002" w:rsidRDefault="00351400" w:rsidP="00A06002">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Pr="00A06002">
        <w:rPr>
          <w:rFonts w:ascii="Garamond" w:hAnsi="Garamond"/>
          <w:i/>
          <w:iCs/>
          <w:color w:val="000000" w:themeColor="text1"/>
          <w:sz w:val="32"/>
          <w:szCs w:val="32"/>
        </w:rPr>
        <w:t>: Additional Assessment Data Statistics</w:t>
      </w:r>
    </w:p>
    <w:p w14:paraId="270A5EBB" w14:textId="10AACECD" w:rsidR="00351400" w:rsidRDefault="00351400" w:rsidP="00A06002">
      <w:pPr>
        <w:pStyle w:val="NoSpacing"/>
        <w:keepNext/>
        <w:jc w:val="both"/>
        <w:rPr>
          <w:rFonts w:ascii="Garamond" w:hAnsi="Garamond" w:cs="Times New Roman"/>
          <w:i/>
          <w:iCs/>
        </w:rPr>
      </w:pPr>
    </w:p>
    <w:p w14:paraId="03CC5775" w14:textId="5360C0C0" w:rsidR="00351400" w:rsidRDefault="00351400" w:rsidP="00801A10">
      <w:pPr>
        <w:pStyle w:val="NoSpacing"/>
        <w:jc w:val="both"/>
        <w:rPr>
          <w:rFonts w:ascii="Garamond" w:hAnsi="Garamond" w:cs="Times New Roman"/>
          <w:i/>
          <w:iCs/>
        </w:rPr>
      </w:pPr>
      <w:r>
        <w:rPr>
          <w:rFonts w:ascii="Garamond" w:hAnsi="Garamond"/>
          <w:noProof/>
        </w:rPr>
        <w:drawing>
          <wp:anchor distT="0" distB="0" distL="114300" distR="114300" simplePos="0" relativeHeight="251653120" behindDoc="0" locked="0" layoutInCell="1" allowOverlap="1" wp14:anchorId="56D05DFC" wp14:editId="0259C10E">
            <wp:simplePos x="0" y="0"/>
            <wp:positionH relativeFrom="page">
              <wp:posOffset>914400</wp:posOffset>
            </wp:positionH>
            <wp:positionV relativeFrom="paragraph">
              <wp:posOffset>165735</wp:posOffset>
            </wp:positionV>
            <wp:extent cx="5486667" cy="522122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667" cy="52212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6CB4" w14:textId="26CABAB1" w:rsidR="00F77884" w:rsidRDefault="00F77884" w:rsidP="000324A0">
      <w:pPr>
        <w:pStyle w:val="NoSpacing"/>
        <w:jc w:val="center"/>
        <w:rPr>
          <w:rFonts w:ascii="Garamond" w:hAnsi="Garamond" w:cs="Times New Roman"/>
          <w:i/>
          <w:iCs/>
        </w:rPr>
        <w:pPrChange w:id="606" w:author="James Midkiff" w:date="2021-06-02T18:09:00Z">
          <w:pPr>
            <w:pStyle w:val="NoSpacing"/>
            <w:jc w:val="both"/>
          </w:pPr>
        </w:pPrChange>
      </w:pPr>
      <w:r>
        <w:rPr>
          <w:rFonts w:ascii="Garamond" w:hAnsi="Garamond"/>
          <w:noProof/>
        </w:rPr>
        <w:lastRenderedPageBreak/>
        <w:drawing>
          <wp:inline distT="0" distB="0" distL="0" distR="0" wp14:anchorId="386A538D" wp14:editId="581F30BC">
            <wp:extent cx="5749772" cy="554828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9772" cy="5548284"/>
                    </a:xfrm>
                    <a:prstGeom prst="rect">
                      <a:avLst/>
                    </a:prstGeom>
                    <a:noFill/>
                    <a:ln>
                      <a:noFill/>
                    </a:ln>
                  </pic:spPr>
                </pic:pic>
              </a:graphicData>
            </a:graphic>
          </wp:inline>
        </w:drawing>
      </w:r>
    </w:p>
    <w:p w14:paraId="4A68DE0F" w14:textId="341BC369" w:rsidR="003B0419" w:rsidRDefault="003B0419" w:rsidP="00801A10">
      <w:pPr>
        <w:pStyle w:val="NoSpacing"/>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footerReference w:type="even" r:id="rId14"/>
          <w:footerReference w:type="default" r:id="rId15"/>
          <w:pgSz w:w="12240" w:h="15840"/>
          <w:pgMar w:top="1440" w:right="1440" w:bottom="1440" w:left="1440" w:header="720" w:footer="720" w:gutter="0"/>
          <w:cols w:space="720"/>
          <w:titlePg/>
          <w:docGrid w:linePitch="360"/>
        </w:sectPr>
      </w:pPr>
    </w:p>
    <w:p w14:paraId="57CAC45E" w14:textId="01D7D8A1" w:rsidR="003B0419" w:rsidRPr="00A06002" w:rsidRDefault="003B0419" w:rsidP="003B0419">
      <w:pPr>
        <w:pStyle w:val="Heading2"/>
        <w:rPr>
          <w:rFonts w:ascii="Garamond" w:hAnsi="Garamond"/>
          <w:i/>
          <w:iCs/>
          <w:color w:val="000000" w:themeColor="text1"/>
          <w:sz w:val="32"/>
          <w:szCs w:val="32"/>
        </w:rPr>
      </w:pPr>
      <w:bookmarkStart w:id="607" w:name="_Appendix_2:_Final"/>
      <w:bookmarkEnd w:id="607"/>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hh_size</w:t>
            </w:r>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inc</w:t>
            </w:r>
            <w:proofErr w:type="spellEnd"/>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owner_occ</w:t>
            </w:r>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tot_pop</w:t>
            </w:r>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t_high</w:t>
            </w:r>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3F3EDBB4" w:rsidR="00B82C5B" w:rsidRPr="00A06002" w:rsidRDefault="00B82C5B" w:rsidP="00B82C5B">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7F3F378" w14:textId="77777777" w:rsidR="00B82C5B" w:rsidRDefault="00B82C5B" w:rsidP="00801A10">
      <w:pPr>
        <w:pStyle w:val="NoSpacing"/>
        <w:jc w:val="both"/>
        <w:rPr>
          <w:rFonts w:ascii="Garamond" w:hAnsi="Garamond" w:cs="Times New Roman"/>
          <w:i/>
          <w:iCs/>
        </w:rPr>
      </w:pPr>
    </w:p>
    <w:p w14:paraId="3D53EC3F" w14:textId="3FE63267" w:rsidR="00B82C5B" w:rsidRDefault="00B82C5B" w:rsidP="00801A10">
      <w:pPr>
        <w:pStyle w:val="NoSpacing"/>
        <w:jc w:val="both"/>
        <w:rPr>
          <w:ins w:id="608" w:author="James Midkiff" w:date="2021-06-02T17:22:00Z"/>
          <w:rFonts w:ascii="Garamond" w:hAnsi="Garamond" w:cs="Times New Roman"/>
          <w:i/>
          <w:iCs/>
        </w:rPr>
      </w:pPr>
      <w:r w:rsidRPr="00B82C5B">
        <w:rPr>
          <w:rFonts w:ascii="Garamond" w:hAnsi="Garamond" w:cs="Times New Roman"/>
          <w:i/>
          <w:iCs/>
          <w:noProof/>
        </w:rPr>
        <mc:AlternateContent>
          <mc:Choice Requires="wps">
            <w:drawing>
              <wp:anchor distT="0" distB="0" distL="114300" distR="114300" simplePos="0" relativeHeight="251671552" behindDoc="0" locked="0" layoutInCell="1" allowOverlap="1" wp14:anchorId="469520BC" wp14:editId="6FBC0736">
                <wp:simplePos x="0" y="0"/>
                <wp:positionH relativeFrom="column">
                  <wp:posOffset>0</wp:posOffset>
                </wp:positionH>
                <wp:positionV relativeFrom="paragraph">
                  <wp:posOffset>7620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520BC" id="Text Box 13" o:spid="_x0000_s1032" type="#_x0000_t202" style="position:absolute;left:0;text-align:left;margin-left:0;margin-top:.6pt;width:225.45pt;height:34.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" fillcolor="white [3201]" stroked="f" strokeweight=".5pt">
                <v:textbox>
                  <w:txbxContent>
                    <w:p w14:paraId="5AD66F11" w14:textId="77777777" w:rsidR="00DC37C6" w:rsidRPr="00B45B10" w:rsidRDefault="00DC37C6"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r w:rsidRPr="00B82C5B">
        <w:rPr>
          <w:rFonts w:ascii="Garamond" w:hAnsi="Garamond" w:cs="Times New Roman"/>
          <w:i/>
          <w:iCs/>
          <w:noProof/>
        </w:rPr>
        <w:drawing>
          <wp:anchor distT="0" distB="0" distL="114300" distR="114300" simplePos="0" relativeHeight="251670528" behindDoc="0" locked="0" layoutInCell="1" allowOverlap="1" wp14:anchorId="4C5642CC" wp14:editId="05C44FAB">
            <wp:simplePos x="0" y="0"/>
            <wp:positionH relativeFrom="column">
              <wp:posOffset>0</wp:posOffset>
            </wp:positionH>
            <wp:positionV relativeFrom="paragraph">
              <wp:posOffset>431165</wp:posOffset>
            </wp:positionV>
            <wp:extent cx="2859179" cy="2984999"/>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7560" r="21477"/>
                    <a:stretch/>
                  </pic:blipFill>
                  <pic:spPr bwMode="auto">
                    <a:xfrm>
                      <a:off x="0" y="0"/>
                      <a:ext cx="2859179" cy="2984999"/>
                    </a:xfrm>
                    <a:prstGeom prst="rect">
                      <a:avLst/>
                    </a:prstGeom>
                    <a:ln w="6350">
                      <a:noFill/>
                    </a:ln>
                    <a:extLst>
                      <a:ext uri="{53640926-AAD7-44D8-BBD7-CCE9431645EC}">
                        <a14:shadowObscured xmlns:a14="http://schemas.microsoft.com/office/drawing/2010/main"/>
                      </a:ext>
                    </a:extLst>
                  </pic:spPr>
                </pic:pic>
              </a:graphicData>
            </a:graphic>
          </wp:anchor>
        </w:drawing>
      </w:r>
    </w:p>
    <w:p w14:paraId="7D28676A" w14:textId="30776AF8" w:rsidR="00641B7A" w:rsidRPr="00641B7A" w:rsidRDefault="00641B7A" w:rsidP="00641B7A">
      <w:pPr>
        <w:rPr>
          <w:ins w:id="609" w:author="James Midkiff" w:date="2021-06-02T17:22:00Z"/>
          <w:rPrChange w:id="610" w:author="James Midkiff" w:date="2021-06-02T17:22:00Z">
            <w:rPr>
              <w:ins w:id="611" w:author="James Midkiff" w:date="2021-06-02T17:22:00Z"/>
              <w:rFonts w:ascii="Garamond" w:hAnsi="Garamond" w:cs="Times New Roman"/>
              <w:i/>
              <w:iCs/>
            </w:rPr>
          </w:rPrChange>
        </w:rPr>
        <w:pPrChange w:id="612" w:author="James Midkiff" w:date="2021-06-02T17:22:00Z">
          <w:pPr>
            <w:pStyle w:val="NoSpacing"/>
            <w:jc w:val="both"/>
          </w:pPr>
        </w:pPrChange>
      </w:pPr>
    </w:p>
    <w:p w14:paraId="704F8BD9" w14:textId="36B50948" w:rsidR="00641B7A" w:rsidRPr="00641B7A" w:rsidRDefault="00641B7A" w:rsidP="00641B7A">
      <w:pPr>
        <w:rPr>
          <w:ins w:id="613" w:author="James Midkiff" w:date="2021-06-02T17:22:00Z"/>
          <w:rPrChange w:id="614" w:author="James Midkiff" w:date="2021-06-02T17:22:00Z">
            <w:rPr>
              <w:ins w:id="615" w:author="James Midkiff" w:date="2021-06-02T17:22:00Z"/>
              <w:rFonts w:ascii="Garamond" w:hAnsi="Garamond" w:cs="Times New Roman"/>
              <w:i/>
              <w:iCs/>
            </w:rPr>
          </w:rPrChange>
        </w:rPr>
        <w:pPrChange w:id="616" w:author="James Midkiff" w:date="2021-06-02T17:22:00Z">
          <w:pPr>
            <w:pStyle w:val="NoSpacing"/>
            <w:jc w:val="both"/>
          </w:pPr>
        </w:pPrChange>
      </w:pPr>
    </w:p>
    <w:p w14:paraId="5A31D5F6" w14:textId="44EA3128" w:rsidR="00641B7A" w:rsidRPr="00641B7A" w:rsidRDefault="00641B7A" w:rsidP="00641B7A">
      <w:pPr>
        <w:rPr>
          <w:ins w:id="617" w:author="James Midkiff" w:date="2021-06-02T17:22:00Z"/>
          <w:rPrChange w:id="618" w:author="James Midkiff" w:date="2021-06-02T17:22:00Z">
            <w:rPr>
              <w:ins w:id="619" w:author="James Midkiff" w:date="2021-06-02T17:22:00Z"/>
              <w:rFonts w:ascii="Garamond" w:hAnsi="Garamond" w:cs="Times New Roman"/>
              <w:i/>
              <w:iCs/>
            </w:rPr>
          </w:rPrChange>
        </w:rPr>
        <w:pPrChange w:id="620" w:author="James Midkiff" w:date="2021-06-02T17:22:00Z">
          <w:pPr>
            <w:pStyle w:val="NoSpacing"/>
            <w:jc w:val="both"/>
          </w:pPr>
        </w:pPrChange>
      </w:pPr>
    </w:p>
    <w:p w14:paraId="676CAFDC" w14:textId="4FA36D14" w:rsidR="00641B7A" w:rsidRPr="00641B7A" w:rsidRDefault="00641B7A" w:rsidP="00641B7A">
      <w:pPr>
        <w:rPr>
          <w:ins w:id="621" w:author="James Midkiff" w:date="2021-06-02T17:22:00Z"/>
          <w:rPrChange w:id="622" w:author="James Midkiff" w:date="2021-06-02T17:22:00Z">
            <w:rPr>
              <w:ins w:id="623" w:author="James Midkiff" w:date="2021-06-02T17:22:00Z"/>
              <w:rFonts w:ascii="Garamond" w:hAnsi="Garamond" w:cs="Times New Roman"/>
              <w:i/>
              <w:iCs/>
            </w:rPr>
          </w:rPrChange>
        </w:rPr>
        <w:pPrChange w:id="624" w:author="James Midkiff" w:date="2021-06-02T17:22:00Z">
          <w:pPr>
            <w:pStyle w:val="NoSpacing"/>
            <w:jc w:val="both"/>
          </w:pPr>
        </w:pPrChange>
      </w:pPr>
    </w:p>
    <w:p w14:paraId="4B9C7028" w14:textId="4B878AD8" w:rsidR="00641B7A" w:rsidRPr="00641B7A" w:rsidRDefault="00641B7A" w:rsidP="00641B7A">
      <w:pPr>
        <w:rPr>
          <w:ins w:id="625" w:author="James Midkiff" w:date="2021-06-02T17:22:00Z"/>
          <w:rPrChange w:id="626" w:author="James Midkiff" w:date="2021-06-02T17:22:00Z">
            <w:rPr>
              <w:ins w:id="627" w:author="James Midkiff" w:date="2021-06-02T17:22:00Z"/>
              <w:rFonts w:ascii="Garamond" w:hAnsi="Garamond" w:cs="Times New Roman"/>
              <w:i/>
              <w:iCs/>
            </w:rPr>
          </w:rPrChange>
        </w:rPr>
        <w:pPrChange w:id="628" w:author="James Midkiff" w:date="2021-06-02T17:22:00Z">
          <w:pPr>
            <w:pStyle w:val="NoSpacing"/>
            <w:jc w:val="both"/>
          </w:pPr>
        </w:pPrChange>
      </w:pPr>
    </w:p>
    <w:p w14:paraId="29E651EB" w14:textId="03E168DC" w:rsidR="00641B7A" w:rsidRPr="00641B7A" w:rsidRDefault="00641B7A" w:rsidP="00641B7A">
      <w:pPr>
        <w:rPr>
          <w:ins w:id="629" w:author="James Midkiff" w:date="2021-06-02T17:22:00Z"/>
          <w:rPrChange w:id="630" w:author="James Midkiff" w:date="2021-06-02T17:22:00Z">
            <w:rPr>
              <w:ins w:id="631" w:author="James Midkiff" w:date="2021-06-02T17:22:00Z"/>
              <w:rFonts w:ascii="Garamond" w:hAnsi="Garamond" w:cs="Times New Roman"/>
              <w:i/>
              <w:iCs/>
            </w:rPr>
          </w:rPrChange>
        </w:rPr>
        <w:pPrChange w:id="632" w:author="James Midkiff" w:date="2021-06-02T17:22:00Z">
          <w:pPr>
            <w:pStyle w:val="NoSpacing"/>
            <w:jc w:val="both"/>
          </w:pPr>
        </w:pPrChange>
      </w:pPr>
    </w:p>
    <w:p w14:paraId="79807425" w14:textId="4FF4A06F" w:rsidR="00641B7A" w:rsidRPr="00641B7A" w:rsidRDefault="00641B7A" w:rsidP="00641B7A">
      <w:pPr>
        <w:rPr>
          <w:ins w:id="633" w:author="James Midkiff" w:date="2021-06-02T17:22:00Z"/>
          <w:rPrChange w:id="634" w:author="James Midkiff" w:date="2021-06-02T17:22:00Z">
            <w:rPr>
              <w:ins w:id="635" w:author="James Midkiff" w:date="2021-06-02T17:22:00Z"/>
              <w:rFonts w:ascii="Garamond" w:hAnsi="Garamond" w:cs="Times New Roman"/>
              <w:i/>
              <w:iCs/>
            </w:rPr>
          </w:rPrChange>
        </w:rPr>
        <w:pPrChange w:id="636" w:author="James Midkiff" w:date="2021-06-02T17:22:00Z">
          <w:pPr>
            <w:pStyle w:val="NoSpacing"/>
            <w:jc w:val="both"/>
          </w:pPr>
        </w:pPrChange>
      </w:pPr>
    </w:p>
    <w:p w14:paraId="76BB98DD" w14:textId="15E44E9F" w:rsidR="00641B7A" w:rsidRPr="00641B7A" w:rsidRDefault="00641B7A" w:rsidP="00641B7A">
      <w:pPr>
        <w:rPr>
          <w:ins w:id="637" w:author="James Midkiff" w:date="2021-06-02T17:22:00Z"/>
          <w:rPrChange w:id="638" w:author="James Midkiff" w:date="2021-06-02T17:22:00Z">
            <w:rPr>
              <w:ins w:id="639" w:author="James Midkiff" w:date="2021-06-02T17:22:00Z"/>
              <w:rFonts w:ascii="Garamond" w:hAnsi="Garamond" w:cs="Times New Roman"/>
              <w:i/>
              <w:iCs/>
            </w:rPr>
          </w:rPrChange>
        </w:rPr>
        <w:pPrChange w:id="640" w:author="James Midkiff" w:date="2021-06-02T17:22:00Z">
          <w:pPr>
            <w:pStyle w:val="NoSpacing"/>
            <w:jc w:val="both"/>
          </w:pPr>
        </w:pPrChange>
      </w:pPr>
    </w:p>
    <w:p w14:paraId="72A8F8CF" w14:textId="575E0F3D" w:rsidR="00641B7A" w:rsidRPr="00641B7A" w:rsidRDefault="00641B7A" w:rsidP="00641B7A">
      <w:pPr>
        <w:rPr>
          <w:ins w:id="641" w:author="James Midkiff" w:date="2021-06-02T17:22:00Z"/>
          <w:rPrChange w:id="642" w:author="James Midkiff" w:date="2021-06-02T17:22:00Z">
            <w:rPr>
              <w:ins w:id="643" w:author="James Midkiff" w:date="2021-06-02T17:22:00Z"/>
              <w:rFonts w:ascii="Garamond" w:hAnsi="Garamond" w:cs="Times New Roman"/>
              <w:i/>
              <w:iCs/>
            </w:rPr>
          </w:rPrChange>
        </w:rPr>
        <w:pPrChange w:id="644" w:author="James Midkiff" w:date="2021-06-02T17:22:00Z">
          <w:pPr>
            <w:pStyle w:val="NoSpacing"/>
            <w:jc w:val="both"/>
          </w:pPr>
        </w:pPrChange>
      </w:pPr>
    </w:p>
    <w:p w14:paraId="4E7B82AF" w14:textId="73514026" w:rsidR="00641B7A" w:rsidRPr="00641B7A" w:rsidRDefault="00641B7A" w:rsidP="00641B7A">
      <w:pPr>
        <w:rPr>
          <w:ins w:id="645" w:author="James Midkiff" w:date="2021-06-02T17:22:00Z"/>
          <w:rPrChange w:id="646" w:author="James Midkiff" w:date="2021-06-02T17:22:00Z">
            <w:rPr>
              <w:ins w:id="647" w:author="James Midkiff" w:date="2021-06-02T17:22:00Z"/>
              <w:rFonts w:ascii="Garamond" w:hAnsi="Garamond" w:cs="Times New Roman"/>
              <w:i/>
              <w:iCs/>
            </w:rPr>
          </w:rPrChange>
        </w:rPr>
        <w:pPrChange w:id="648" w:author="James Midkiff" w:date="2021-06-02T17:22:00Z">
          <w:pPr>
            <w:pStyle w:val="NoSpacing"/>
            <w:jc w:val="both"/>
          </w:pPr>
        </w:pPrChange>
      </w:pPr>
    </w:p>
    <w:p w14:paraId="0F16E413" w14:textId="7C386086" w:rsidR="00641B7A" w:rsidRPr="00641B7A" w:rsidRDefault="00641B7A" w:rsidP="00641B7A">
      <w:pPr>
        <w:rPr>
          <w:ins w:id="649" w:author="James Midkiff" w:date="2021-06-02T17:22:00Z"/>
          <w:rPrChange w:id="650" w:author="James Midkiff" w:date="2021-06-02T17:22:00Z">
            <w:rPr>
              <w:ins w:id="651" w:author="James Midkiff" w:date="2021-06-02T17:22:00Z"/>
              <w:rFonts w:ascii="Garamond" w:hAnsi="Garamond" w:cs="Times New Roman"/>
              <w:i/>
              <w:iCs/>
            </w:rPr>
          </w:rPrChange>
        </w:rPr>
        <w:pPrChange w:id="652" w:author="James Midkiff" w:date="2021-06-02T17:22:00Z">
          <w:pPr>
            <w:pStyle w:val="NoSpacing"/>
            <w:jc w:val="both"/>
          </w:pPr>
        </w:pPrChange>
      </w:pPr>
    </w:p>
    <w:p w14:paraId="19DBFAA7" w14:textId="272BA9D1" w:rsidR="00641B7A" w:rsidRPr="00641B7A" w:rsidRDefault="00641B7A" w:rsidP="00641B7A">
      <w:pPr>
        <w:rPr>
          <w:ins w:id="653" w:author="James Midkiff" w:date="2021-06-02T17:22:00Z"/>
          <w:rPrChange w:id="654" w:author="James Midkiff" w:date="2021-06-02T17:22:00Z">
            <w:rPr>
              <w:ins w:id="655" w:author="James Midkiff" w:date="2021-06-02T17:22:00Z"/>
              <w:rFonts w:ascii="Garamond" w:hAnsi="Garamond" w:cs="Times New Roman"/>
              <w:i/>
              <w:iCs/>
            </w:rPr>
          </w:rPrChange>
        </w:rPr>
        <w:pPrChange w:id="656" w:author="James Midkiff" w:date="2021-06-02T17:22:00Z">
          <w:pPr>
            <w:pStyle w:val="NoSpacing"/>
            <w:jc w:val="both"/>
          </w:pPr>
        </w:pPrChange>
      </w:pPr>
    </w:p>
    <w:p w14:paraId="511E85E6" w14:textId="1B03B3A1" w:rsidR="00641B7A" w:rsidRPr="00641B7A" w:rsidRDefault="00641B7A" w:rsidP="00641B7A">
      <w:pPr>
        <w:rPr>
          <w:ins w:id="657" w:author="James Midkiff" w:date="2021-06-02T17:22:00Z"/>
          <w:rPrChange w:id="658" w:author="James Midkiff" w:date="2021-06-02T17:22:00Z">
            <w:rPr>
              <w:ins w:id="659" w:author="James Midkiff" w:date="2021-06-02T17:22:00Z"/>
              <w:rFonts w:ascii="Garamond" w:hAnsi="Garamond" w:cs="Times New Roman"/>
              <w:i/>
              <w:iCs/>
            </w:rPr>
          </w:rPrChange>
        </w:rPr>
        <w:pPrChange w:id="660" w:author="James Midkiff" w:date="2021-06-02T17:22:00Z">
          <w:pPr>
            <w:pStyle w:val="NoSpacing"/>
            <w:jc w:val="both"/>
          </w:pPr>
        </w:pPrChange>
      </w:pPr>
    </w:p>
    <w:p w14:paraId="780EF09D" w14:textId="7031C206" w:rsidR="00641B7A" w:rsidRPr="00641B7A" w:rsidRDefault="00641B7A" w:rsidP="00641B7A">
      <w:pPr>
        <w:rPr>
          <w:ins w:id="661" w:author="James Midkiff" w:date="2021-06-02T17:22:00Z"/>
          <w:rPrChange w:id="662" w:author="James Midkiff" w:date="2021-06-02T17:22:00Z">
            <w:rPr>
              <w:ins w:id="663" w:author="James Midkiff" w:date="2021-06-02T17:22:00Z"/>
              <w:rFonts w:ascii="Garamond" w:hAnsi="Garamond" w:cs="Times New Roman"/>
              <w:i/>
              <w:iCs/>
            </w:rPr>
          </w:rPrChange>
        </w:rPr>
        <w:pPrChange w:id="664" w:author="James Midkiff" w:date="2021-06-02T17:22:00Z">
          <w:pPr>
            <w:pStyle w:val="NoSpacing"/>
            <w:jc w:val="both"/>
          </w:pPr>
        </w:pPrChange>
      </w:pPr>
    </w:p>
    <w:p w14:paraId="3FED5E49" w14:textId="1046E4F9" w:rsidR="00641B7A" w:rsidRPr="00641B7A" w:rsidRDefault="00641B7A" w:rsidP="00641B7A">
      <w:pPr>
        <w:rPr>
          <w:ins w:id="665" w:author="James Midkiff" w:date="2021-06-02T17:22:00Z"/>
          <w:rPrChange w:id="666" w:author="James Midkiff" w:date="2021-06-02T17:22:00Z">
            <w:rPr>
              <w:ins w:id="667" w:author="James Midkiff" w:date="2021-06-02T17:22:00Z"/>
              <w:rFonts w:ascii="Garamond" w:hAnsi="Garamond" w:cs="Times New Roman"/>
              <w:i/>
              <w:iCs/>
            </w:rPr>
          </w:rPrChange>
        </w:rPr>
        <w:pPrChange w:id="668" w:author="James Midkiff" w:date="2021-06-02T17:22:00Z">
          <w:pPr>
            <w:pStyle w:val="NoSpacing"/>
            <w:jc w:val="both"/>
          </w:pPr>
        </w:pPrChange>
      </w:pPr>
    </w:p>
    <w:p w14:paraId="0ACADEC1" w14:textId="23D051BB" w:rsidR="00641B7A" w:rsidRPr="00641B7A" w:rsidRDefault="00641B7A" w:rsidP="00641B7A">
      <w:pPr>
        <w:rPr>
          <w:ins w:id="669" w:author="James Midkiff" w:date="2021-06-02T17:22:00Z"/>
          <w:rPrChange w:id="670" w:author="James Midkiff" w:date="2021-06-02T17:22:00Z">
            <w:rPr>
              <w:ins w:id="671" w:author="James Midkiff" w:date="2021-06-02T17:22:00Z"/>
              <w:rFonts w:ascii="Garamond" w:hAnsi="Garamond" w:cs="Times New Roman"/>
              <w:i/>
              <w:iCs/>
            </w:rPr>
          </w:rPrChange>
        </w:rPr>
        <w:pPrChange w:id="672" w:author="James Midkiff" w:date="2021-06-02T17:22:00Z">
          <w:pPr>
            <w:pStyle w:val="NoSpacing"/>
            <w:jc w:val="both"/>
          </w:pPr>
        </w:pPrChange>
      </w:pPr>
    </w:p>
    <w:p w14:paraId="09DC2E95" w14:textId="5EF3ADB8" w:rsidR="00641B7A" w:rsidRPr="00641B7A" w:rsidRDefault="00641B7A" w:rsidP="00641B7A">
      <w:pPr>
        <w:rPr>
          <w:ins w:id="673" w:author="James Midkiff" w:date="2021-06-02T17:22:00Z"/>
          <w:rPrChange w:id="674" w:author="James Midkiff" w:date="2021-06-02T17:22:00Z">
            <w:rPr>
              <w:ins w:id="675" w:author="James Midkiff" w:date="2021-06-02T17:22:00Z"/>
              <w:rFonts w:ascii="Garamond" w:hAnsi="Garamond" w:cs="Times New Roman"/>
              <w:i/>
              <w:iCs/>
            </w:rPr>
          </w:rPrChange>
        </w:rPr>
        <w:pPrChange w:id="676" w:author="James Midkiff" w:date="2021-06-02T17:22:00Z">
          <w:pPr>
            <w:pStyle w:val="NoSpacing"/>
            <w:jc w:val="both"/>
          </w:pPr>
        </w:pPrChange>
      </w:pPr>
    </w:p>
    <w:p w14:paraId="455C5066" w14:textId="018529C2" w:rsidR="00641B7A" w:rsidRDefault="00641B7A" w:rsidP="00641B7A">
      <w:pPr>
        <w:rPr>
          <w:ins w:id="677" w:author="James Midkiff" w:date="2021-06-02T17:22:00Z"/>
          <w:rFonts w:ascii="Garamond" w:eastAsiaTheme="minorHAnsi" w:hAnsi="Garamond"/>
          <w:i/>
          <w:iCs/>
        </w:rPr>
      </w:pPr>
    </w:p>
    <w:p w14:paraId="6C9F9CA3" w14:textId="42491D04" w:rsidR="00641B7A" w:rsidRDefault="00641B7A" w:rsidP="00641B7A">
      <w:pPr>
        <w:rPr>
          <w:ins w:id="678" w:author="James Midkiff" w:date="2021-06-02T17:22:00Z"/>
          <w:rFonts w:ascii="Garamond" w:eastAsiaTheme="minorHAnsi" w:hAnsi="Garamond"/>
          <w:i/>
          <w:iCs/>
        </w:rPr>
      </w:pPr>
    </w:p>
    <w:p w14:paraId="09EAF4F4" w14:textId="15C3E798" w:rsidR="00641B7A" w:rsidRDefault="00641B7A">
      <w:pPr>
        <w:rPr>
          <w:ins w:id="679" w:author="James Midkiff" w:date="2021-06-02T17:22:00Z"/>
        </w:rPr>
      </w:pPr>
      <w:ins w:id="680" w:author="James Midkiff" w:date="2021-06-02T17:22:00Z">
        <w:r>
          <w:br w:type="page"/>
        </w:r>
      </w:ins>
    </w:p>
    <w:p w14:paraId="71FC02C4" w14:textId="7F195512" w:rsidR="00641B7A" w:rsidRPr="00641B7A" w:rsidRDefault="00641B7A" w:rsidP="00641B7A">
      <w:pPr>
        <w:rPr>
          <w:ins w:id="681" w:author="James Midkiff" w:date="2021-06-02T17:22:00Z"/>
          <w:rFonts w:ascii="Garamond" w:eastAsiaTheme="minorHAnsi" w:hAnsi="Garamond"/>
          <w:i/>
          <w:iCs/>
          <w:rPrChange w:id="682" w:author="James Midkiff" w:date="2021-06-02T17:22:00Z">
            <w:rPr>
              <w:ins w:id="683" w:author="James Midkiff" w:date="2021-06-02T17:22:00Z"/>
              <w:rFonts w:ascii="Garamond" w:hAnsi="Garamond" w:cs="Times New Roman"/>
              <w:i/>
              <w:iCs/>
            </w:rPr>
          </w:rPrChange>
        </w:rPr>
        <w:pPrChange w:id="684" w:author="James Midkiff" w:date="2021-06-02T17:22:00Z">
          <w:pPr>
            <w:pStyle w:val="NoSpacing"/>
            <w:jc w:val="both"/>
          </w:pPr>
        </w:pPrChange>
      </w:pPr>
      <w:ins w:id="685" w:author="James Midkiff" w:date="2021-06-02T17:22:00Z">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4</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Feature Importance and Confusion Matrices – Logistic Models</w:t>
        </w:r>
      </w:ins>
    </w:p>
    <w:p w14:paraId="1798797A" w14:textId="3555AA54" w:rsidR="00641B7A" w:rsidRDefault="00761150" w:rsidP="00641B7A">
      <w:pPr>
        <w:rPr>
          <w:ins w:id="686" w:author="James Midkiff" w:date="2021-06-02T17:23:00Z"/>
        </w:rPr>
      </w:pPr>
      <w:ins w:id="687" w:author="James Midkiff" w:date="2021-06-02T17:27:00Z">
        <w:r>
          <w:rPr>
            <w:noProof/>
          </w:rPr>
          <w:drawing>
            <wp:anchor distT="0" distB="0" distL="114300" distR="114300" simplePos="0" relativeHeight="251672576" behindDoc="1" locked="0" layoutInCell="1" allowOverlap="1" wp14:anchorId="51085829" wp14:editId="38569739">
              <wp:simplePos x="0" y="0"/>
              <wp:positionH relativeFrom="margin">
                <wp:align>center</wp:align>
              </wp:positionH>
              <wp:positionV relativeFrom="margin">
                <wp:posOffset>483235</wp:posOffset>
              </wp:positionV>
              <wp:extent cx="7051675" cy="500126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7052020" cy="5001260"/>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6AC3432" w14:textId="6FF3710A" w:rsidR="00641B7A" w:rsidRDefault="00641B7A" w:rsidP="00641B7A">
      <w:pPr>
        <w:rPr>
          <w:ins w:id="688" w:author="James Midkiff" w:date="2021-06-02T17:25:00Z"/>
        </w:rPr>
      </w:pPr>
    </w:p>
    <w:p w14:paraId="37011301" w14:textId="75DC1E10" w:rsidR="00641B7A" w:rsidRDefault="00761150" w:rsidP="00641B7A">
      <w:pPr>
        <w:rPr>
          <w:ins w:id="689" w:author="James Midkiff" w:date="2021-06-02T17:46:00Z"/>
        </w:rPr>
      </w:pPr>
      <w:ins w:id="690" w:author="James Midkiff" w:date="2021-06-02T17:32:00Z">
        <w:r>
          <w:t xml:space="preserve"> </w:t>
        </w:r>
      </w:ins>
    </w:p>
    <w:p w14:paraId="66A97C53" w14:textId="77777777" w:rsidR="000324A0" w:rsidRDefault="000324A0">
      <w:pPr>
        <w:rPr>
          <w:ins w:id="691" w:author="James Midkiff" w:date="2021-06-02T18:00:00Z"/>
          <w:b/>
          <w:bCs/>
        </w:rPr>
      </w:pPr>
      <w:ins w:id="692" w:author="James Midkiff" w:date="2021-06-02T18:00:00Z">
        <w:r>
          <w:rPr>
            <w:b/>
            <w:bCs/>
          </w:rPr>
          <w:br w:type="page"/>
        </w:r>
      </w:ins>
    </w:p>
    <w:p w14:paraId="34188AEC" w14:textId="77777777" w:rsidR="000324A0" w:rsidRDefault="000324A0" w:rsidP="009F1273">
      <w:pPr>
        <w:jc w:val="center"/>
        <w:rPr>
          <w:ins w:id="693" w:author="James Midkiff" w:date="2021-06-02T18:00:00Z"/>
          <w:b/>
          <w:bCs/>
        </w:rPr>
      </w:pPr>
      <w:ins w:id="694" w:author="James Midkiff" w:date="2021-06-02T17:29:00Z">
        <w:r>
          <w:rPr>
            <w:noProof/>
          </w:rPr>
          <w:lastRenderedPageBreak/>
          <w:drawing>
            <wp:anchor distT="0" distB="0" distL="114300" distR="114300" simplePos="0" relativeHeight="251673600" behindDoc="0" locked="0" layoutInCell="1" allowOverlap="1" wp14:anchorId="3B810F14" wp14:editId="53FA4772">
              <wp:simplePos x="0" y="0"/>
              <wp:positionH relativeFrom="margin">
                <wp:align>center</wp:align>
              </wp:positionH>
              <wp:positionV relativeFrom="paragraph">
                <wp:posOffset>0</wp:posOffset>
              </wp:positionV>
              <wp:extent cx="6845935" cy="4855210"/>
              <wp:effectExtent l="0" t="0" r="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845935" cy="485521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695" w:author="James Midkiff" w:date="2021-06-02T18:00:00Z">
        <w:r>
          <w:rPr>
            <w:b/>
            <w:bCs/>
          </w:rPr>
          <w:t xml:space="preserve"> </w:t>
        </w:r>
      </w:ins>
    </w:p>
    <w:p w14:paraId="1EA99191" w14:textId="77777777" w:rsidR="000324A0" w:rsidRDefault="000324A0" w:rsidP="009F1273">
      <w:pPr>
        <w:jc w:val="center"/>
        <w:rPr>
          <w:ins w:id="696" w:author="James Midkiff" w:date="2021-06-02T18:00:00Z"/>
          <w:b/>
          <w:bCs/>
        </w:rPr>
      </w:pPr>
    </w:p>
    <w:p w14:paraId="16D397C7" w14:textId="4A7D02E5" w:rsidR="009F1273" w:rsidRDefault="009F1273" w:rsidP="009F1273">
      <w:pPr>
        <w:jc w:val="center"/>
        <w:rPr>
          <w:ins w:id="697" w:author="James Midkiff" w:date="2021-06-02T17:48:00Z"/>
          <w:b/>
          <w:bCs/>
        </w:rPr>
      </w:pPr>
      <w:ins w:id="698" w:author="James Midkiff" w:date="2021-06-02T17:46:00Z">
        <w:r>
          <w:rPr>
            <w:b/>
            <w:bCs/>
          </w:rPr>
          <w:t xml:space="preserve">Top 15 Coefficient Sizes </w:t>
        </w:r>
      </w:ins>
      <w:ins w:id="699" w:author="James Midkiff" w:date="2021-06-02T17:47:00Z">
        <w:r>
          <w:rPr>
            <w:b/>
            <w:bCs/>
          </w:rPr>
          <w:t>for Logistic Model 3 Predicting Block Groups with</w:t>
        </w:r>
      </w:ins>
      <w:ins w:id="700" w:author="James Midkiff" w:date="2021-06-02T18:10:00Z">
        <w:r w:rsidR="005676AA">
          <w:rPr>
            <w:b/>
            <w:bCs/>
          </w:rPr>
          <w:t xml:space="preserve"> Highest Test Result Being </w:t>
        </w:r>
      </w:ins>
      <w:ins w:id="701" w:author="James Midkiff" w:date="2021-06-02T17:47:00Z">
        <w:r>
          <w:rPr>
            <w:b/>
            <w:bCs/>
          </w:rPr>
          <w:t>Low (</w:t>
        </w:r>
        <w:r w:rsidR="000937ED">
          <w:rPr>
            <w:b/>
            <w:bCs/>
          </w:rPr>
          <w:t>1.</w:t>
        </w:r>
        <w:r>
          <w:rPr>
            <w:b/>
            <w:bCs/>
          </w:rPr>
          <w:t>0-5.0)</w:t>
        </w:r>
        <w:r w:rsidR="000937ED">
          <w:rPr>
            <w:b/>
            <w:bCs/>
          </w:rPr>
          <w:t xml:space="preserve">, Medium (5.0-15.0), </w:t>
        </w:r>
      </w:ins>
      <w:ins w:id="702" w:author="James Midkiff" w:date="2021-06-02T18:10:00Z">
        <w:r w:rsidR="005676AA">
          <w:rPr>
            <w:b/>
            <w:bCs/>
          </w:rPr>
          <w:t xml:space="preserve">OR </w:t>
        </w:r>
      </w:ins>
      <w:ins w:id="703" w:author="James Midkiff" w:date="2021-06-02T17:47:00Z">
        <w:r w:rsidR="000937ED">
          <w:rPr>
            <w:b/>
            <w:bCs/>
          </w:rPr>
          <w:t>High (15.0+) Lead ppb</w:t>
        </w:r>
      </w:ins>
    </w:p>
    <w:p w14:paraId="65E5AB93" w14:textId="77777777" w:rsidR="000937ED" w:rsidRPr="009F1273" w:rsidRDefault="000937ED" w:rsidP="009F1273">
      <w:pPr>
        <w:jc w:val="center"/>
        <w:rPr>
          <w:ins w:id="704" w:author="James Midkiff" w:date="2021-06-02T17:32:00Z"/>
          <w:b/>
          <w:bCs/>
          <w:rPrChange w:id="705" w:author="James Midkiff" w:date="2021-06-02T17:46:00Z">
            <w:rPr>
              <w:ins w:id="706" w:author="James Midkiff" w:date="2021-06-02T17:32:00Z"/>
            </w:rPr>
          </w:rPrChange>
        </w:rPr>
        <w:pPrChange w:id="707" w:author="James Midkiff" w:date="2021-06-02T17:46:00Z">
          <w:pPr/>
        </w:pPrChange>
      </w:pPr>
    </w:p>
    <w:tbl>
      <w:tblPr>
        <w:tblW w:w="9180" w:type="dxa"/>
        <w:jc w:val="center"/>
        <w:tblLook w:val="04A0" w:firstRow="1" w:lastRow="0" w:firstColumn="1" w:lastColumn="0" w:noHBand="0" w:noVBand="1"/>
        <w:tblPrChange w:id="708" w:author="James Midkiff" w:date="2021-06-02T18:08:00Z">
          <w:tblPr>
            <w:tblW w:w="7484" w:type="dxa"/>
            <w:tblLook w:val="04A0" w:firstRow="1" w:lastRow="0" w:firstColumn="1" w:lastColumn="0" w:noHBand="0" w:noVBand="1"/>
          </w:tblPr>
        </w:tblPrChange>
      </w:tblPr>
      <w:tblGrid>
        <w:gridCol w:w="2160"/>
        <w:gridCol w:w="1800"/>
        <w:gridCol w:w="1647"/>
        <w:gridCol w:w="1863"/>
        <w:gridCol w:w="1710"/>
        <w:tblGridChange w:id="709">
          <w:tblGrid>
            <w:gridCol w:w="1800"/>
            <w:gridCol w:w="1800"/>
            <w:gridCol w:w="1647"/>
            <w:gridCol w:w="1413"/>
            <w:gridCol w:w="824"/>
          </w:tblGrid>
        </w:tblGridChange>
      </w:tblGrid>
      <w:tr w:rsidR="000324A0" w:rsidRPr="000324A0" w14:paraId="3BF6DC47" w14:textId="77777777" w:rsidTr="000324A0">
        <w:trPr>
          <w:trHeight w:val="576"/>
          <w:tblHeader/>
          <w:jc w:val="center"/>
          <w:ins w:id="710" w:author="James Midkiff" w:date="2021-06-02T18:02:00Z"/>
          <w:trPrChange w:id="711" w:author="James Midkiff" w:date="2021-06-02T18:08:00Z">
            <w:trPr>
              <w:trHeight w:val="576"/>
            </w:trPr>
          </w:trPrChange>
        </w:trPr>
        <w:tc>
          <w:tcPr>
            <w:tcW w:w="2160" w:type="dxa"/>
            <w:tcBorders>
              <w:top w:val="nil"/>
              <w:left w:val="nil"/>
              <w:bottom w:val="nil"/>
              <w:right w:val="nil"/>
            </w:tcBorders>
            <w:vAlign w:val="center"/>
            <w:tcPrChange w:id="712" w:author="James Midkiff" w:date="2021-06-02T18:08:00Z">
              <w:tcPr>
                <w:tcW w:w="1800" w:type="dxa"/>
                <w:tcBorders>
                  <w:top w:val="nil"/>
                  <w:left w:val="nil"/>
                  <w:bottom w:val="nil"/>
                  <w:right w:val="nil"/>
                </w:tcBorders>
                <w:vAlign w:val="center"/>
              </w:tcPr>
            </w:tcPrChange>
          </w:tcPr>
          <w:p w14:paraId="4B5CE52D" w14:textId="204AAE9B" w:rsidR="000324A0" w:rsidRPr="000324A0" w:rsidRDefault="000324A0" w:rsidP="000324A0">
            <w:pPr>
              <w:rPr>
                <w:ins w:id="713" w:author="James Midkiff" w:date="2021-06-02T18:02:00Z"/>
              </w:rPr>
              <w:pPrChange w:id="714" w:author="James Midkiff" w:date="2021-06-02T18:07:00Z">
                <w:pPr/>
              </w:pPrChange>
            </w:pPr>
            <w:ins w:id="715" w:author="James Midkiff" w:date="2021-06-02T18:02:00Z">
              <w:r w:rsidRPr="000324A0">
                <w:rPr>
                  <w:rFonts w:ascii="Arial" w:hAnsi="Arial" w:cs="Arial"/>
                  <w:b/>
                  <w:bCs/>
                  <w:color w:val="000000"/>
                  <w:sz w:val="14"/>
                  <w:szCs w:val="14"/>
                </w:rPr>
                <w:t>Feature</w:t>
              </w:r>
            </w:ins>
          </w:p>
        </w:tc>
        <w:tc>
          <w:tcPr>
            <w:tcW w:w="1800" w:type="dxa"/>
            <w:tcBorders>
              <w:top w:val="nil"/>
              <w:left w:val="nil"/>
              <w:bottom w:val="nil"/>
              <w:right w:val="nil"/>
            </w:tcBorders>
            <w:vAlign w:val="center"/>
            <w:tcPrChange w:id="716" w:author="James Midkiff" w:date="2021-06-02T18:08:00Z">
              <w:tcPr>
                <w:tcW w:w="1800" w:type="dxa"/>
                <w:tcBorders>
                  <w:top w:val="nil"/>
                  <w:left w:val="nil"/>
                  <w:bottom w:val="nil"/>
                  <w:right w:val="nil"/>
                </w:tcBorders>
                <w:vAlign w:val="center"/>
              </w:tcPr>
            </w:tcPrChange>
          </w:tcPr>
          <w:p w14:paraId="5CCECA50" w14:textId="232A20E0" w:rsidR="000324A0" w:rsidRPr="000324A0" w:rsidRDefault="000324A0" w:rsidP="000324A0">
            <w:pPr>
              <w:rPr>
                <w:ins w:id="717" w:author="James Midkiff" w:date="2021-06-02T18:03:00Z"/>
              </w:rPr>
            </w:pPr>
            <w:ins w:id="718" w:author="James Midkiff" w:date="2021-06-02T18:03:00Z">
              <w:r>
                <w:rPr>
                  <w:rFonts w:ascii="Arial" w:hAnsi="Arial" w:cs="Arial"/>
                  <w:b/>
                  <w:bCs/>
                  <w:color w:val="000000"/>
                  <w:sz w:val="14"/>
                  <w:szCs w:val="14"/>
                </w:rPr>
                <w:t>Sum of Absolute Values of Coef. Sizes</w:t>
              </w:r>
            </w:ins>
          </w:p>
        </w:tc>
        <w:tc>
          <w:tcPr>
            <w:tcW w:w="1647" w:type="dxa"/>
            <w:tcBorders>
              <w:top w:val="nil"/>
              <w:left w:val="nil"/>
              <w:bottom w:val="nil"/>
              <w:right w:val="nil"/>
            </w:tcBorders>
            <w:shd w:val="clear" w:color="000000" w:fill="FFFFFF"/>
            <w:vAlign w:val="center"/>
            <w:hideMark/>
            <w:tcPrChange w:id="719" w:author="James Midkiff" w:date="2021-06-02T18:08:00Z">
              <w:tcPr>
                <w:tcW w:w="1647" w:type="dxa"/>
                <w:tcBorders>
                  <w:top w:val="nil"/>
                  <w:left w:val="nil"/>
                  <w:bottom w:val="nil"/>
                  <w:right w:val="nil"/>
                </w:tcBorders>
                <w:shd w:val="clear" w:color="000000" w:fill="FFFFFF"/>
                <w:vAlign w:val="center"/>
                <w:hideMark/>
              </w:tcPr>
            </w:tcPrChange>
          </w:tcPr>
          <w:p w14:paraId="0E41F575" w14:textId="4DC30CD3" w:rsidR="000324A0" w:rsidRPr="000324A0" w:rsidRDefault="000324A0" w:rsidP="000324A0">
            <w:pPr>
              <w:jc w:val="right"/>
              <w:rPr>
                <w:ins w:id="720" w:author="James Midkiff" w:date="2021-06-02T18:02:00Z"/>
                <w:rFonts w:ascii="Arial" w:hAnsi="Arial" w:cs="Arial"/>
                <w:b/>
                <w:bCs/>
                <w:color w:val="000000"/>
                <w:sz w:val="14"/>
                <w:szCs w:val="14"/>
              </w:rPr>
            </w:pPr>
            <w:ins w:id="721" w:author="James Midkiff" w:date="2021-06-02T18:03:00Z">
              <w:r>
                <w:rPr>
                  <w:rFonts w:ascii="Arial" w:hAnsi="Arial" w:cs="Arial"/>
                  <w:b/>
                  <w:bCs/>
                  <w:color w:val="000000"/>
                  <w:sz w:val="14"/>
                  <w:szCs w:val="14"/>
                </w:rPr>
                <w:t xml:space="preserve">Coef. Size for </w:t>
              </w:r>
            </w:ins>
            <w:ins w:id="722" w:author="James Midkiff" w:date="2021-06-02T18:02:00Z">
              <w:r w:rsidRPr="000324A0">
                <w:rPr>
                  <w:rFonts w:ascii="Arial" w:hAnsi="Arial" w:cs="Arial"/>
                  <w:b/>
                  <w:bCs/>
                  <w:color w:val="000000"/>
                  <w:sz w:val="14"/>
                  <w:szCs w:val="14"/>
                </w:rPr>
                <w:t>Low Lead Category</w:t>
              </w:r>
            </w:ins>
          </w:p>
        </w:tc>
        <w:tc>
          <w:tcPr>
            <w:tcW w:w="1863" w:type="dxa"/>
            <w:tcBorders>
              <w:top w:val="nil"/>
              <w:left w:val="nil"/>
              <w:bottom w:val="nil"/>
              <w:right w:val="nil"/>
            </w:tcBorders>
            <w:shd w:val="clear" w:color="000000" w:fill="FFFFFF"/>
            <w:vAlign w:val="center"/>
            <w:hideMark/>
            <w:tcPrChange w:id="723" w:author="James Midkiff" w:date="2021-06-02T18:08:00Z">
              <w:tcPr>
                <w:tcW w:w="1413" w:type="dxa"/>
                <w:tcBorders>
                  <w:top w:val="nil"/>
                  <w:left w:val="nil"/>
                  <w:bottom w:val="nil"/>
                  <w:right w:val="nil"/>
                </w:tcBorders>
                <w:shd w:val="clear" w:color="000000" w:fill="FFFFFF"/>
                <w:vAlign w:val="center"/>
                <w:hideMark/>
              </w:tcPr>
            </w:tcPrChange>
          </w:tcPr>
          <w:p w14:paraId="13724779" w14:textId="76B13BBB" w:rsidR="000324A0" w:rsidRPr="000324A0" w:rsidRDefault="000324A0" w:rsidP="000324A0">
            <w:pPr>
              <w:jc w:val="right"/>
              <w:rPr>
                <w:ins w:id="724" w:author="James Midkiff" w:date="2021-06-02T18:02:00Z"/>
                <w:rFonts w:ascii="Arial" w:hAnsi="Arial" w:cs="Arial"/>
                <w:b/>
                <w:bCs/>
                <w:color w:val="000000"/>
                <w:sz w:val="14"/>
                <w:szCs w:val="14"/>
              </w:rPr>
            </w:pPr>
            <w:ins w:id="725" w:author="James Midkiff" w:date="2021-06-02T18:03:00Z">
              <w:r>
                <w:rPr>
                  <w:rFonts w:ascii="Arial" w:hAnsi="Arial" w:cs="Arial"/>
                  <w:b/>
                  <w:bCs/>
                  <w:color w:val="000000"/>
                  <w:sz w:val="14"/>
                  <w:szCs w:val="14"/>
                </w:rPr>
                <w:t xml:space="preserve">Coef. Size for </w:t>
              </w:r>
            </w:ins>
            <w:ins w:id="726" w:author="James Midkiff" w:date="2021-06-02T18:02:00Z">
              <w:r w:rsidRPr="000324A0">
                <w:rPr>
                  <w:rFonts w:ascii="Arial" w:hAnsi="Arial" w:cs="Arial"/>
                  <w:b/>
                  <w:bCs/>
                  <w:color w:val="000000"/>
                  <w:sz w:val="14"/>
                  <w:szCs w:val="14"/>
                </w:rPr>
                <w:t>Medium Lead Category</w:t>
              </w:r>
            </w:ins>
          </w:p>
        </w:tc>
        <w:tc>
          <w:tcPr>
            <w:tcW w:w="1710" w:type="dxa"/>
            <w:tcBorders>
              <w:top w:val="nil"/>
              <w:left w:val="nil"/>
              <w:bottom w:val="nil"/>
              <w:right w:val="nil"/>
            </w:tcBorders>
            <w:shd w:val="clear" w:color="000000" w:fill="FFFFFF"/>
            <w:vAlign w:val="center"/>
            <w:hideMark/>
            <w:tcPrChange w:id="727" w:author="James Midkiff" w:date="2021-06-02T18:08:00Z">
              <w:tcPr>
                <w:tcW w:w="824" w:type="dxa"/>
                <w:tcBorders>
                  <w:top w:val="nil"/>
                  <w:left w:val="nil"/>
                  <w:bottom w:val="nil"/>
                  <w:right w:val="nil"/>
                </w:tcBorders>
                <w:shd w:val="clear" w:color="000000" w:fill="FFFFFF"/>
                <w:vAlign w:val="center"/>
                <w:hideMark/>
              </w:tcPr>
            </w:tcPrChange>
          </w:tcPr>
          <w:p w14:paraId="222CA8C1" w14:textId="06713399" w:rsidR="000324A0" w:rsidRPr="000324A0" w:rsidRDefault="000324A0" w:rsidP="000324A0">
            <w:pPr>
              <w:jc w:val="right"/>
              <w:rPr>
                <w:ins w:id="728" w:author="James Midkiff" w:date="2021-06-02T18:02:00Z"/>
                <w:rFonts w:ascii="Arial" w:hAnsi="Arial" w:cs="Arial"/>
                <w:b/>
                <w:bCs/>
                <w:color w:val="000000"/>
                <w:sz w:val="14"/>
                <w:szCs w:val="14"/>
              </w:rPr>
            </w:pPr>
            <w:ins w:id="729" w:author="James Midkiff" w:date="2021-06-02T18:03:00Z">
              <w:r>
                <w:rPr>
                  <w:rFonts w:ascii="Arial" w:hAnsi="Arial" w:cs="Arial"/>
                  <w:b/>
                  <w:bCs/>
                  <w:color w:val="000000"/>
                  <w:sz w:val="14"/>
                  <w:szCs w:val="14"/>
                </w:rPr>
                <w:t xml:space="preserve">Coef. Size for </w:t>
              </w:r>
            </w:ins>
            <w:ins w:id="730" w:author="James Midkiff" w:date="2021-06-02T18:02:00Z">
              <w:r w:rsidRPr="000324A0">
                <w:rPr>
                  <w:rFonts w:ascii="Arial" w:hAnsi="Arial" w:cs="Arial"/>
                  <w:b/>
                  <w:bCs/>
                  <w:color w:val="000000"/>
                  <w:sz w:val="14"/>
                  <w:szCs w:val="14"/>
                </w:rPr>
                <w:t>High Lead Category</w:t>
              </w:r>
            </w:ins>
          </w:p>
        </w:tc>
      </w:tr>
      <w:tr w:rsidR="000324A0" w:rsidRPr="000324A0" w14:paraId="45AF56CF" w14:textId="77777777" w:rsidTr="000324A0">
        <w:trPr>
          <w:trHeight w:val="432"/>
          <w:jc w:val="center"/>
          <w:ins w:id="731" w:author="James Midkiff" w:date="2021-06-02T18:02:00Z"/>
          <w:trPrChange w:id="732" w:author="James Midkiff" w:date="2021-06-02T18:08:00Z">
            <w:trPr>
              <w:trHeight w:val="288"/>
            </w:trPr>
          </w:trPrChange>
        </w:trPr>
        <w:tc>
          <w:tcPr>
            <w:tcW w:w="2160" w:type="dxa"/>
            <w:tcBorders>
              <w:top w:val="nil"/>
              <w:left w:val="nil"/>
              <w:bottom w:val="nil"/>
              <w:right w:val="nil"/>
            </w:tcBorders>
            <w:shd w:val="clear" w:color="000000" w:fill="F5F5F5"/>
            <w:vAlign w:val="center"/>
            <w:tcPrChange w:id="733" w:author="James Midkiff" w:date="2021-06-02T18:08:00Z">
              <w:tcPr>
                <w:tcW w:w="1800" w:type="dxa"/>
                <w:tcBorders>
                  <w:top w:val="nil"/>
                  <w:left w:val="nil"/>
                  <w:bottom w:val="nil"/>
                  <w:right w:val="nil"/>
                </w:tcBorders>
                <w:shd w:val="clear" w:color="000000" w:fill="F5F5F5"/>
                <w:vAlign w:val="center"/>
              </w:tcPr>
            </w:tcPrChange>
          </w:tcPr>
          <w:p w14:paraId="7763D55B" w14:textId="2B543B9F" w:rsidR="000324A0" w:rsidRPr="000324A0" w:rsidRDefault="000324A0" w:rsidP="000324A0">
            <w:pPr>
              <w:rPr>
                <w:ins w:id="734" w:author="James Midkiff" w:date="2021-06-02T18:02:00Z"/>
                <w:rFonts w:ascii="Arial" w:hAnsi="Arial" w:cs="Arial"/>
                <w:b/>
                <w:bCs/>
                <w:color w:val="000000"/>
                <w:sz w:val="14"/>
                <w:szCs w:val="14"/>
              </w:rPr>
              <w:pPrChange w:id="735" w:author="James Midkiff" w:date="2021-06-02T18:07:00Z">
                <w:pPr>
                  <w:jc w:val="right"/>
                </w:pPr>
              </w:pPrChange>
            </w:pPr>
            <w:ins w:id="736" w:author="James Midkiff" w:date="2021-06-02T18:04:00Z">
              <w:r>
                <w:rPr>
                  <w:rFonts w:ascii="Arial" w:hAnsi="Arial" w:cs="Arial"/>
                  <w:color w:val="000000"/>
                  <w:sz w:val="14"/>
                  <w:szCs w:val="14"/>
                </w:rPr>
                <w:t>Total Population</w:t>
              </w:r>
            </w:ins>
          </w:p>
        </w:tc>
        <w:tc>
          <w:tcPr>
            <w:tcW w:w="1800" w:type="dxa"/>
            <w:tcBorders>
              <w:top w:val="nil"/>
              <w:left w:val="nil"/>
              <w:bottom w:val="nil"/>
              <w:right w:val="nil"/>
            </w:tcBorders>
            <w:shd w:val="clear" w:color="000000" w:fill="F5F5F5"/>
            <w:vAlign w:val="center"/>
            <w:tcPrChange w:id="737" w:author="James Midkiff" w:date="2021-06-02T18:08:00Z">
              <w:tcPr>
                <w:tcW w:w="1800" w:type="dxa"/>
                <w:tcBorders>
                  <w:top w:val="nil"/>
                  <w:left w:val="nil"/>
                  <w:bottom w:val="nil"/>
                  <w:right w:val="nil"/>
                </w:tcBorders>
                <w:shd w:val="clear" w:color="000000" w:fill="F5F5F5"/>
                <w:vAlign w:val="center"/>
              </w:tcPr>
            </w:tcPrChange>
          </w:tcPr>
          <w:p w14:paraId="63215FF5" w14:textId="04243515" w:rsidR="000324A0" w:rsidRPr="000324A0" w:rsidRDefault="000324A0" w:rsidP="000324A0">
            <w:pPr>
              <w:jc w:val="right"/>
              <w:rPr>
                <w:ins w:id="738" w:author="James Midkiff" w:date="2021-06-02T18:03:00Z"/>
                <w:rFonts w:ascii="Arial" w:hAnsi="Arial" w:cs="Arial"/>
                <w:b/>
                <w:bCs/>
                <w:color w:val="000000"/>
                <w:sz w:val="14"/>
                <w:szCs w:val="14"/>
              </w:rPr>
            </w:pPr>
            <w:ins w:id="739" w:author="James Midkiff" w:date="2021-06-02T18:03:00Z">
              <w:r w:rsidRPr="000324A0">
                <w:rPr>
                  <w:rFonts w:ascii="Arial" w:hAnsi="Arial" w:cs="Arial"/>
                  <w:color w:val="000000"/>
                  <w:sz w:val="14"/>
                  <w:szCs w:val="14"/>
                </w:rPr>
                <w:t>1.296176</w:t>
              </w:r>
            </w:ins>
          </w:p>
        </w:tc>
        <w:tc>
          <w:tcPr>
            <w:tcW w:w="1647" w:type="dxa"/>
            <w:tcBorders>
              <w:top w:val="nil"/>
              <w:left w:val="nil"/>
              <w:bottom w:val="nil"/>
              <w:right w:val="nil"/>
            </w:tcBorders>
            <w:shd w:val="clear" w:color="000000" w:fill="F5F5F5"/>
            <w:vAlign w:val="center"/>
            <w:hideMark/>
            <w:tcPrChange w:id="740" w:author="James Midkiff" w:date="2021-06-02T18:08:00Z">
              <w:tcPr>
                <w:tcW w:w="1647" w:type="dxa"/>
                <w:tcBorders>
                  <w:top w:val="nil"/>
                  <w:left w:val="nil"/>
                  <w:bottom w:val="nil"/>
                  <w:right w:val="nil"/>
                </w:tcBorders>
                <w:shd w:val="clear" w:color="000000" w:fill="F5F5F5"/>
                <w:vAlign w:val="center"/>
                <w:hideMark/>
              </w:tcPr>
            </w:tcPrChange>
          </w:tcPr>
          <w:p w14:paraId="65470261" w14:textId="77777777" w:rsidR="000324A0" w:rsidRPr="000324A0" w:rsidRDefault="000324A0" w:rsidP="000324A0">
            <w:pPr>
              <w:jc w:val="right"/>
              <w:rPr>
                <w:ins w:id="741" w:author="James Midkiff" w:date="2021-06-02T18:02:00Z"/>
                <w:rFonts w:ascii="Arial" w:hAnsi="Arial" w:cs="Arial"/>
                <w:color w:val="000000"/>
                <w:sz w:val="14"/>
                <w:szCs w:val="14"/>
              </w:rPr>
            </w:pPr>
            <w:ins w:id="742" w:author="James Midkiff" w:date="2021-06-02T18:02:00Z">
              <w:r w:rsidRPr="000324A0">
                <w:rPr>
                  <w:rFonts w:ascii="Arial" w:hAnsi="Arial" w:cs="Arial"/>
                  <w:color w:val="000000"/>
                  <w:sz w:val="14"/>
                  <w:szCs w:val="14"/>
                </w:rPr>
                <w:t>-0.648088</w:t>
              </w:r>
            </w:ins>
          </w:p>
        </w:tc>
        <w:tc>
          <w:tcPr>
            <w:tcW w:w="1863" w:type="dxa"/>
            <w:tcBorders>
              <w:top w:val="nil"/>
              <w:left w:val="nil"/>
              <w:bottom w:val="nil"/>
              <w:right w:val="nil"/>
            </w:tcBorders>
            <w:shd w:val="clear" w:color="000000" w:fill="F5F5F5"/>
            <w:vAlign w:val="center"/>
            <w:hideMark/>
            <w:tcPrChange w:id="743" w:author="James Midkiff" w:date="2021-06-02T18:08:00Z">
              <w:tcPr>
                <w:tcW w:w="1413" w:type="dxa"/>
                <w:tcBorders>
                  <w:top w:val="nil"/>
                  <w:left w:val="nil"/>
                  <w:bottom w:val="nil"/>
                  <w:right w:val="nil"/>
                </w:tcBorders>
                <w:shd w:val="clear" w:color="000000" w:fill="F5F5F5"/>
                <w:vAlign w:val="center"/>
                <w:hideMark/>
              </w:tcPr>
            </w:tcPrChange>
          </w:tcPr>
          <w:p w14:paraId="7033343A" w14:textId="77777777" w:rsidR="000324A0" w:rsidRPr="000324A0" w:rsidRDefault="000324A0" w:rsidP="000324A0">
            <w:pPr>
              <w:jc w:val="right"/>
              <w:rPr>
                <w:ins w:id="744" w:author="James Midkiff" w:date="2021-06-02T18:02:00Z"/>
                <w:rFonts w:ascii="Arial" w:hAnsi="Arial" w:cs="Arial"/>
                <w:color w:val="000000"/>
                <w:sz w:val="14"/>
                <w:szCs w:val="14"/>
              </w:rPr>
            </w:pPr>
            <w:ins w:id="745" w:author="James Midkiff" w:date="2021-06-02T18:02:00Z">
              <w:r w:rsidRPr="000324A0">
                <w:rPr>
                  <w:rFonts w:ascii="Arial" w:hAnsi="Arial" w:cs="Arial"/>
                  <w:color w:val="000000"/>
                  <w:sz w:val="14"/>
                  <w:szCs w:val="14"/>
                </w:rPr>
                <w:t>0.164578</w:t>
              </w:r>
            </w:ins>
          </w:p>
        </w:tc>
        <w:tc>
          <w:tcPr>
            <w:tcW w:w="1710" w:type="dxa"/>
            <w:tcBorders>
              <w:top w:val="nil"/>
              <w:left w:val="nil"/>
              <w:bottom w:val="nil"/>
              <w:right w:val="nil"/>
            </w:tcBorders>
            <w:shd w:val="clear" w:color="000000" w:fill="F5F5F5"/>
            <w:vAlign w:val="center"/>
            <w:hideMark/>
            <w:tcPrChange w:id="746" w:author="James Midkiff" w:date="2021-06-02T18:08:00Z">
              <w:tcPr>
                <w:tcW w:w="824" w:type="dxa"/>
                <w:tcBorders>
                  <w:top w:val="nil"/>
                  <w:left w:val="nil"/>
                  <w:bottom w:val="nil"/>
                  <w:right w:val="nil"/>
                </w:tcBorders>
                <w:shd w:val="clear" w:color="000000" w:fill="F5F5F5"/>
                <w:vAlign w:val="center"/>
                <w:hideMark/>
              </w:tcPr>
            </w:tcPrChange>
          </w:tcPr>
          <w:p w14:paraId="776791F9" w14:textId="77777777" w:rsidR="000324A0" w:rsidRPr="000324A0" w:rsidRDefault="000324A0" w:rsidP="000324A0">
            <w:pPr>
              <w:jc w:val="right"/>
              <w:rPr>
                <w:ins w:id="747" w:author="James Midkiff" w:date="2021-06-02T18:02:00Z"/>
                <w:rFonts w:ascii="Arial" w:hAnsi="Arial" w:cs="Arial"/>
                <w:color w:val="000000"/>
                <w:sz w:val="14"/>
                <w:szCs w:val="14"/>
              </w:rPr>
            </w:pPr>
            <w:ins w:id="748" w:author="James Midkiff" w:date="2021-06-02T18:02:00Z">
              <w:r w:rsidRPr="000324A0">
                <w:rPr>
                  <w:rFonts w:ascii="Arial" w:hAnsi="Arial" w:cs="Arial"/>
                  <w:color w:val="000000"/>
                  <w:sz w:val="14"/>
                  <w:szCs w:val="14"/>
                </w:rPr>
                <w:t>0.48351</w:t>
              </w:r>
            </w:ins>
          </w:p>
        </w:tc>
      </w:tr>
      <w:tr w:rsidR="000324A0" w:rsidRPr="000324A0" w14:paraId="30533055" w14:textId="77777777" w:rsidTr="000324A0">
        <w:trPr>
          <w:trHeight w:val="432"/>
          <w:jc w:val="center"/>
          <w:ins w:id="749" w:author="James Midkiff" w:date="2021-06-02T18:02:00Z"/>
          <w:trPrChange w:id="750" w:author="James Midkiff" w:date="2021-06-02T18:08:00Z">
            <w:trPr>
              <w:trHeight w:val="960"/>
            </w:trPr>
          </w:trPrChange>
        </w:trPr>
        <w:tc>
          <w:tcPr>
            <w:tcW w:w="2160" w:type="dxa"/>
            <w:tcBorders>
              <w:top w:val="nil"/>
              <w:left w:val="nil"/>
              <w:bottom w:val="nil"/>
              <w:right w:val="nil"/>
            </w:tcBorders>
            <w:shd w:val="clear" w:color="000000" w:fill="FFFFFF"/>
            <w:vAlign w:val="center"/>
            <w:tcPrChange w:id="751" w:author="James Midkiff" w:date="2021-06-02T18:08:00Z">
              <w:tcPr>
                <w:tcW w:w="1800" w:type="dxa"/>
                <w:tcBorders>
                  <w:top w:val="nil"/>
                  <w:left w:val="nil"/>
                  <w:bottom w:val="nil"/>
                  <w:right w:val="nil"/>
                </w:tcBorders>
                <w:shd w:val="clear" w:color="000000" w:fill="FFFFFF"/>
                <w:vAlign w:val="center"/>
              </w:tcPr>
            </w:tcPrChange>
          </w:tcPr>
          <w:p w14:paraId="41381717" w14:textId="62147D36" w:rsidR="000324A0" w:rsidRPr="000324A0" w:rsidRDefault="000324A0" w:rsidP="000324A0">
            <w:pPr>
              <w:rPr>
                <w:ins w:id="752" w:author="James Midkiff" w:date="2021-06-02T18:02:00Z"/>
                <w:rFonts w:ascii="Arial" w:hAnsi="Arial" w:cs="Arial"/>
                <w:b/>
                <w:bCs/>
                <w:color w:val="000000"/>
                <w:sz w:val="14"/>
                <w:szCs w:val="14"/>
              </w:rPr>
              <w:pPrChange w:id="753" w:author="James Midkiff" w:date="2021-06-02T18:07:00Z">
                <w:pPr>
                  <w:jc w:val="right"/>
                </w:pPr>
              </w:pPrChange>
            </w:pPr>
            <w:ins w:id="754" w:author="James Midkiff" w:date="2021-06-02T18:02:00Z">
              <w:r w:rsidRPr="000324A0">
                <w:rPr>
                  <w:rFonts w:ascii="Arial" w:hAnsi="Arial" w:cs="Arial"/>
                  <w:color w:val="000000"/>
                  <w:sz w:val="14"/>
                  <w:szCs w:val="14"/>
                </w:rPr>
                <w:t>(Prior Tax Year Market Value Estimate (Buildi</w:t>
              </w:r>
            </w:ins>
            <w:ins w:id="755" w:author="James Midkiff" w:date="2021-06-02T18:04:00Z">
              <w:r>
                <w:rPr>
                  <w:rFonts w:ascii="Arial" w:hAnsi="Arial" w:cs="Arial"/>
                  <w:color w:val="000000"/>
                  <w:sz w:val="14"/>
                  <w:szCs w:val="14"/>
                </w:rPr>
                <w:t>ng), mean</w:t>
              </w:r>
            </w:ins>
          </w:p>
        </w:tc>
        <w:tc>
          <w:tcPr>
            <w:tcW w:w="1800" w:type="dxa"/>
            <w:tcBorders>
              <w:top w:val="nil"/>
              <w:left w:val="nil"/>
              <w:bottom w:val="nil"/>
              <w:right w:val="nil"/>
            </w:tcBorders>
            <w:shd w:val="clear" w:color="000000" w:fill="FFFFFF"/>
            <w:vAlign w:val="center"/>
            <w:tcPrChange w:id="756" w:author="James Midkiff" w:date="2021-06-02T18:08:00Z">
              <w:tcPr>
                <w:tcW w:w="1800" w:type="dxa"/>
                <w:tcBorders>
                  <w:top w:val="nil"/>
                  <w:left w:val="nil"/>
                  <w:bottom w:val="nil"/>
                  <w:right w:val="nil"/>
                </w:tcBorders>
                <w:shd w:val="clear" w:color="000000" w:fill="FFFFFF"/>
                <w:vAlign w:val="center"/>
              </w:tcPr>
            </w:tcPrChange>
          </w:tcPr>
          <w:p w14:paraId="34A24C13" w14:textId="7C150B57" w:rsidR="000324A0" w:rsidRPr="000324A0" w:rsidRDefault="000324A0" w:rsidP="000324A0">
            <w:pPr>
              <w:jc w:val="right"/>
              <w:rPr>
                <w:ins w:id="757" w:author="James Midkiff" w:date="2021-06-02T18:03:00Z"/>
                <w:rFonts w:ascii="Arial" w:hAnsi="Arial" w:cs="Arial"/>
                <w:b/>
                <w:bCs/>
                <w:color w:val="000000"/>
                <w:sz w:val="14"/>
                <w:szCs w:val="14"/>
              </w:rPr>
            </w:pPr>
            <w:ins w:id="758" w:author="James Midkiff" w:date="2021-06-02T18:03:00Z">
              <w:r w:rsidRPr="000324A0">
                <w:rPr>
                  <w:rFonts w:ascii="Arial" w:hAnsi="Arial" w:cs="Arial"/>
                  <w:color w:val="000000"/>
                  <w:sz w:val="14"/>
                  <w:szCs w:val="14"/>
                </w:rPr>
                <w:t>1.128824</w:t>
              </w:r>
            </w:ins>
          </w:p>
        </w:tc>
        <w:tc>
          <w:tcPr>
            <w:tcW w:w="1647" w:type="dxa"/>
            <w:tcBorders>
              <w:top w:val="nil"/>
              <w:left w:val="nil"/>
              <w:bottom w:val="nil"/>
              <w:right w:val="nil"/>
            </w:tcBorders>
            <w:shd w:val="clear" w:color="000000" w:fill="FFFFFF"/>
            <w:vAlign w:val="center"/>
            <w:hideMark/>
            <w:tcPrChange w:id="759" w:author="James Midkiff" w:date="2021-06-02T18:08:00Z">
              <w:tcPr>
                <w:tcW w:w="1647" w:type="dxa"/>
                <w:tcBorders>
                  <w:top w:val="nil"/>
                  <w:left w:val="nil"/>
                  <w:bottom w:val="nil"/>
                  <w:right w:val="nil"/>
                </w:tcBorders>
                <w:shd w:val="clear" w:color="000000" w:fill="FFFFFF"/>
                <w:vAlign w:val="center"/>
                <w:hideMark/>
              </w:tcPr>
            </w:tcPrChange>
          </w:tcPr>
          <w:p w14:paraId="4DCE367F" w14:textId="77777777" w:rsidR="000324A0" w:rsidRPr="000324A0" w:rsidRDefault="000324A0" w:rsidP="000324A0">
            <w:pPr>
              <w:jc w:val="right"/>
              <w:rPr>
                <w:ins w:id="760" w:author="James Midkiff" w:date="2021-06-02T18:02:00Z"/>
                <w:rFonts w:ascii="Arial" w:hAnsi="Arial" w:cs="Arial"/>
                <w:color w:val="000000"/>
                <w:sz w:val="14"/>
                <w:szCs w:val="14"/>
              </w:rPr>
            </w:pPr>
            <w:ins w:id="761" w:author="James Midkiff" w:date="2021-06-02T18:02:00Z">
              <w:r w:rsidRPr="000324A0">
                <w:rPr>
                  <w:rFonts w:ascii="Arial" w:hAnsi="Arial" w:cs="Arial"/>
                  <w:color w:val="000000"/>
                  <w:sz w:val="14"/>
                  <w:szCs w:val="14"/>
                </w:rPr>
                <w:t>0.564412</w:t>
              </w:r>
            </w:ins>
          </w:p>
        </w:tc>
        <w:tc>
          <w:tcPr>
            <w:tcW w:w="1863" w:type="dxa"/>
            <w:tcBorders>
              <w:top w:val="nil"/>
              <w:left w:val="nil"/>
              <w:bottom w:val="nil"/>
              <w:right w:val="nil"/>
            </w:tcBorders>
            <w:shd w:val="clear" w:color="000000" w:fill="FFFFFF"/>
            <w:vAlign w:val="center"/>
            <w:hideMark/>
            <w:tcPrChange w:id="762" w:author="James Midkiff" w:date="2021-06-02T18:08:00Z">
              <w:tcPr>
                <w:tcW w:w="1413" w:type="dxa"/>
                <w:tcBorders>
                  <w:top w:val="nil"/>
                  <w:left w:val="nil"/>
                  <w:bottom w:val="nil"/>
                  <w:right w:val="nil"/>
                </w:tcBorders>
                <w:shd w:val="clear" w:color="000000" w:fill="FFFFFF"/>
                <w:vAlign w:val="center"/>
                <w:hideMark/>
              </w:tcPr>
            </w:tcPrChange>
          </w:tcPr>
          <w:p w14:paraId="7B0D8F8F" w14:textId="77777777" w:rsidR="000324A0" w:rsidRPr="000324A0" w:rsidRDefault="000324A0" w:rsidP="000324A0">
            <w:pPr>
              <w:jc w:val="right"/>
              <w:rPr>
                <w:ins w:id="763" w:author="James Midkiff" w:date="2021-06-02T18:02:00Z"/>
                <w:rFonts w:ascii="Arial" w:hAnsi="Arial" w:cs="Arial"/>
                <w:color w:val="000000"/>
                <w:sz w:val="14"/>
                <w:szCs w:val="14"/>
              </w:rPr>
            </w:pPr>
            <w:ins w:id="764" w:author="James Midkiff" w:date="2021-06-02T18:02:00Z">
              <w:r w:rsidRPr="000324A0">
                <w:rPr>
                  <w:rFonts w:ascii="Arial" w:hAnsi="Arial" w:cs="Arial"/>
                  <w:color w:val="000000"/>
                  <w:sz w:val="14"/>
                  <w:szCs w:val="14"/>
                </w:rPr>
                <w:t>-0.14042</w:t>
              </w:r>
            </w:ins>
          </w:p>
        </w:tc>
        <w:tc>
          <w:tcPr>
            <w:tcW w:w="1710" w:type="dxa"/>
            <w:tcBorders>
              <w:top w:val="nil"/>
              <w:left w:val="nil"/>
              <w:bottom w:val="nil"/>
              <w:right w:val="nil"/>
            </w:tcBorders>
            <w:shd w:val="clear" w:color="000000" w:fill="FFFFFF"/>
            <w:vAlign w:val="center"/>
            <w:hideMark/>
            <w:tcPrChange w:id="765" w:author="James Midkiff" w:date="2021-06-02T18:08:00Z">
              <w:tcPr>
                <w:tcW w:w="824" w:type="dxa"/>
                <w:tcBorders>
                  <w:top w:val="nil"/>
                  <w:left w:val="nil"/>
                  <w:bottom w:val="nil"/>
                  <w:right w:val="nil"/>
                </w:tcBorders>
                <w:shd w:val="clear" w:color="000000" w:fill="FFFFFF"/>
                <w:vAlign w:val="center"/>
                <w:hideMark/>
              </w:tcPr>
            </w:tcPrChange>
          </w:tcPr>
          <w:p w14:paraId="52495097" w14:textId="77777777" w:rsidR="000324A0" w:rsidRPr="000324A0" w:rsidRDefault="000324A0" w:rsidP="000324A0">
            <w:pPr>
              <w:jc w:val="right"/>
              <w:rPr>
                <w:ins w:id="766" w:author="James Midkiff" w:date="2021-06-02T18:02:00Z"/>
                <w:rFonts w:ascii="Arial" w:hAnsi="Arial" w:cs="Arial"/>
                <w:color w:val="000000"/>
                <w:sz w:val="14"/>
                <w:szCs w:val="14"/>
              </w:rPr>
            </w:pPr>
            <w:ins w:id="767" w:author="James Midkiff" w:date="2021-06-02T18:02:00Z">
              <w:r w:rsidRPr="000324A0">
                <w:rPr>
                  <w:rFonts w:ascii="Arial" w:hAnsi="Arial" w:cs="Arial"/>
                  <w:color w:val="000000"/>
                  <w:sz w:val="14"/>
                  <w:szCs w:val="14"/>
                </w:rPr>
                <w:t>-0.423992</w:t>
              </w:r>
            </w:ins>
          </w:p>
        </w:tc>
      </w:tr>
      <w:tr w:rsidR="000324A0" w:rsidRPr="000324A0" w14:paraId="3C5069E1" w14:textId="77777777" w:rsidTr="000324A0">
        <w:trPr>
          <w:trHeight w:val="432"/>
          <w:jc w:val="center"/>
          <w:ins w:id="768" w:author="James Midkiff" w:date="2021-06-02T18:02:00Z"/>
          <w:trPrChange w:id="769" w:author="James Midkiff" w:date="2021-06-02T18:08:00Z">
            <w:trPr>
              <w:trHeight w:val="960"/>
            </w:trPr>
          </w:trPrChange>
        </w:trPr>
        <w:tc>
          <w:tcPr>
            <w:tcW w:w="2160" w:type="dxa"/>
            <w:tcBorders>
              <w:top w:val="nil"/>
              <w:left w:val="nil"/>
              <w:bottom w:val="nil"/>
              <w:right w:val="nil"/>
            </w:tcBorders>
            <w:shd w:val="clear" w:color="000000" w:fill="F5F5F5"/>
            <w:vAlign w:val="center"/>
            <w:tcPrChange w:id="770" w:author="James Midkiff" w:date="2021-06-02T18:08:00Z">
              <w:tcPr>
                <w:tcW w:w="1800" w:type="dxa"/>
                <w:tcBorders>
                  <w:top w:val="nil"/>
                  <w:left w:val="nil"/>
                  <w:bottom w:val="nil"/>
                  <w:right w:val="nil"/>
                </w:tcBorders>
                <w:shd w:val="clear" w:color="000000" w:fill="F5F5F5"/>
                <w:vAlign w:val="center"/>
              </w:tcPr>
            </w:tcPrChange>
          </w:tcPr>
          <w:p w14:paraId="207E2FA9" w14:textId="47146E9D" w:rsidR="000324A0" w:rsidRPr="000324A0" w:rsidRDefault="000324A0" w:rsidP="000324A0">
            <w:pPr>
              <w:rPr>
                <w:ins w:id="771" w:author="James Midkiff" w:date="2021-06-02T18:02:00Z"/>
                <w:rFonts w:ascii="Arial" w:hAnsi="Arial" w:cs="Arial"/>
                <w:b/>
                <w:bCs/>
                <w:color w:val="000000"/>
                <w:sz w:val="14"/>
                <w:szCs w:val="14"/>
              </w:rPr>
              <w:pPrChange w:id="772" w:author="James Midkiff" w:date="2021-06-02T18:07:00Z">
                <w:pPr>
                  <w:jc w:val="right"/>
                </w:pPr>
              </w:pPrChange>
            </w:pPr>
            <w:ins w:id="773" w:author="James Midkiff" w:date="2021-06-02T18:02:00Z">
              <w:r w:rsidRPr="000324A0">
                <w:rPr>
                  <w:rFonts w:ascii="Arial" w:hAnsi="Arial" w:cs="Arial"/>
                  <w:color w:val="000000"/>
                  <w:sz w:val="14"/>
                  <w:szCs w:val="14"/>
                </w:rPr>
                <w:t>(Prior Tax Year Market Value Estimate (Buildi</w:t>
              </w:r>
            </w:ins>
            <w:ins w:id="774" w:author="James Midkiff" w:date="2021-06-02T18:04:00Z">
              <w:r>
                <w:rPr>
                  <w:rFonts w:ascii="Arial" w:hAnsi="Arial" w:cs="Arial"/>
                  <w:color w:val="000000"/>
                  <w:sz w:val="14"/>
                  <w:szCs w:val="14"/>
                </w:rPr>
                <w:t>ng, median)</w:t>
              </w:r>
            </w:ins>
          </w:p>
        </w:tc>
        <w:tc>
          <w:tcPr>
            <w:tcW w:w="1800" w:type="dxa"/>
            <w:tcBorders>
              <w:top w:val="nil"/>
              <w:left w:val="nil"/>
              <w:bottom w:val="nil"/>
              <w:right w:val="nil"/>
            </w:tcBorders>
            <w:shd w:val="clear" w:color="000000" w:fill="F5F5F5"/>
            <w:vAlign w:val="center"/>
            <w:tcPrChange w:id="775" w:author="James Midkiff" w:date="2021-06-02T18:08:00Z">
              <w:tcPr>
                <w:tcW w:w="1800" w:type="dxa"/>
                <w:tcBorders>
                  <w:top w:val="nil"/>
                  <w:left w:val="nil"/>
                  <w:bottom w:val="nil"/>
                  <w:right w:val="nil"/>
                </w:tcBorders>
                <w:shd w:val="clear" w:color="000000" w:fill="F5F5F5"/>
                <w:vAlign w:val="center"/>
              </w:tcPr>
            </w:tcPrChange>
          </w:tcPr>
          <w:p w14:paraId="1F11B258" w14:textId="4E6108F5" w:rsidR="000324A0" w:rsidRPr="000324A0" w:rsidRDefault="000324A0" w:rsidP="000324A0">
            <w:pPr>
              <w:jc w:val="right"/>
              <w:rPr>
                <w:ins w:id="776" w:author="James Midkiff" w:date="2021-06-02T18:03:00Z"/>
                <w:rFonts w:ascii="Arial" w:hAnsi="Arial" w:cs="Arial"/>
                <w:b/>
                <w:bCs/>
                <w:color w:val="000000"/>
                <w:sz w:val="14"/>
                <w:szCs w:val="14"/>
              </w:rPr>
            </w:pPr>
            <w:ins w:id="777" w:author="James Midkiff" w:date="2021-06-02T18:03:00Z">
              <w:r w:rsidRPr="000324A0">
                <w:rPr>
                  <w:rFonts w:ascii="Arial" w:hAnsi="Arial" w:cs="Arial"/>
                  <w:color w:val="000000"/>
                  <w:sz w:val="14"/>
                  <w:szCs w:val="14"/>
                </w:rPr>
                <w:t>0.957593</w:t>
              </w:r>
            </w:ins>
          </w:p>
        </w:tc>
        <w:tc>
          <w:tcPr>
            <w:tcW w:w="1647" w:type="dxa"/>
            <w:tcBorders>
              <w:top w:val="nil"/>
              <w:left w:val="nil"/>
              <w:bottom w:val="nil"/>
              <w:right w:val="nil"/>
            </w:tcBorders>
            <w:shd w:val="clear" w:color="000000" w:fill="F5F5F5"/>
            <w:vAlign w:val="center"/>
            <w:hideMark/>
            <w:tcPrChange w:id="778" w:author="James Midkiff" w:date="2021-06-02T18:08:00Z">
              <w:tcPr>
                <w:tcW w:w="1647" w:type="dxa"/>
                <w:tcBorders>
                  <w:top w:val="nil"/>
                  <w:left w:val="nil"/>
                  <w:bottom w:val="nil"/>
                  <w:right w:val="nil"/>
                </w:tcBorders>
                <w:shd w:val="clear" w:color="000000" w:fill="F5F5F5"/>
                <w:vAlign w:val="center"/>
                <w:hideMark/>
              </w:tcPr>
            </w:tcPrChange>
          </w:tcPr>
          <w:p w14:paraId="6B1F7686" w14:textId="77777777" w:rsidR="000324A0" w:rsidRPr="000324A0" w:rsidRDefault="000324A0" w:rsidP="000324A0">
            <w:pPr>
              <w:jc w:val="right"/>
              <w:rPr>
                <w:ins w:id="779" w:author="James Midkiff" w:date="2021-06-02T18:02:00Z"/>
                <w:rFonts w:ascii="Arial" w:hAnsi="Arial" w:cs="Arial"/>
                <w:color w:val="000000"/>
                <w:sz w:val="14"/>
                <w:szCs w:val="14"/>
              </w:rPr>
            </w:pPr>
            <w:ins w:id="780" w:author="James Midkiff" w:date="2021-06-02T18:02:00Z">
              <w:r w:rsidRPr="000324A0">
                <w:rPr>
                  <w:rFonts w:ascii="Arial" w:hAnsi="Arial" w:cs="Arial"/>
                  <w:color w:val="000000"/>
                  <w:sz w:val="14"/>
                  <w:szCs w:val="14"/>
                </w:rPr>
                <w:t>-0.478797</w:t>
              </w:r>
            </w:ins>
          </w:p>
        </w:tc>
        <w:tc>
          <w:tcPr>
            <w:tcW w:w="1863" w:type="dxa"/>
            <w:tcBorders>
              <w:top w:val="nil"/>
              <w:left w:val="nil"/>
              <w:bottom w:val="nil"/>
              <w:right w:val="nil"/>
            </w:tcBorders>
            <w:shd w:val="clear" w:color="000000" w:fill="F5F5F5"/>
            <w:vAlign w:val="center"/>
            <w:hideMark/>
            <w:tcPrChange w:id="781" w:author="James Midkiff" w:date="2021-06-02T18:08:00Z">
              <w:tcPr>
                <w:tcW w:w="1413" w:type="dxa"/>
                <w:tcBorders>
                  <w:top w:val="nil"/>
                  <w:left w:val="nil"/>
                  <w:bottom w:val="nil"/>
                  <w:right w:val="nil"/>
                </w:tcBorders>
                <w:shd w:val="clear" w:color="000000" w:fill="F5F5F5"/>
                <w:vAlign w:val="center"/>
                <w:hideMark/>
              </w:tcPr>
            </w:tcPrChange>
          </w:tcPr>
          <w:p w14:paraId="3112D8BC" w14:textId="77777777" w:rsidR="000324A0" w:rsidRPr="000324A0" w:rsidRDefault="000324A0" w:rsidP="000324A0">
            <w:pPr>
              <w:jc w:val="right"/>
              <w:rPr>
                <w:ins w:id="782" w:author="James Midkiff" w:date="2021-06-02T18:02:00Z"/>
                <w:rFonts w:ascii="Arial" w:hAnsi="Arial" w:cs="Arial"/>
                <w:color w:val="000000"/>
                <w:sz w:val="14"/>
                <w:szCs w:val="14"/>
              </w:rPr>
            </w:pPr>
            <w:ins w:id="783" w:author="James Midkiff" w:date="2021-06-02T18:02:00Z">
              <w:r w:rsidRPr="000324A0">
                <w:rPr>
                  <w:rFonts w:ascii="Arial" w:hAnsi="Arial" w:cs="Arial"/>
                  <w:color w:val="000000"/>
                  <w:sz w:val="14"/>
                  <w:szCs w:val="14"/>
                </w:rPr>
                <w:t>0.136029</w:t>
              </w:r>
            </w:ins>
          </w:p>
        </w:tc>
        <w:tc>
          <w:tcPr>
            <w:tcW w:w="1710" w:type="dxa"/>
            <w:tcBorders>
              <w:top w:val="nil"/>
              <w:left w:val="nil"/>
              <w:bottom w:val="nil"/>
              <w:right w:val="nil"/>
            </w:tcBorders>
            <w:shd w:val="clear" w:color="000000" w:fill="F5F5F5"/>
            <w:vAlign w:val="center"/>
            <w:hideMark/>
            <w:tcPrChange w:id="784" w:author="James Midkiff" w:date="2021-06-02T18:08:00Z">
              <w:tcPr>
                <w:tcW w:w="824" w:type="dxa"/>
                <w:tcBorders>
                  <w:top w:val="nil"/>
                  <w:left w:val="nil"/>
                  <w:bottom w:val="nil"/>
                  <w:right w:val="nil"/>
                </w:tcBorders>
                <w:shd w:val="clear" w:color="000000" w:fill="F5F5F5"/>
                <w:vAlign w:val="center"/>
                <w:hideMark/>
              </w:tcPr>
            </w:tcPrChange>
          </w:tcPr>
          <w:p w14:paraId="3B117DFD" w14:textId="77777777" w:rsidR="000324A0" w:rsidRPr="000324A0" w:rsidRDefault="000324A0" w:rsidP="000324A0">
            <w:pPr>
              <w:jc w:val="right"/>
              <w:rPr>
                <w:ins w:id="785" w:author="James Midkiff" w:date="2021-06-02T18:02:00Z"/>
                <w:rFonts w:ascii="Arial" w:hAnsi="Arial" w:cs="Arial"/>
                <w:color w:val="000000"/>
                <w:sz w:val="14"/>
                <w:szCs w:val="14"/>
              </w:rPr>
            </w:pPr>
            <w:ins w:id="786" w:author="James Midkiff" w:date="2021-06-02T18:02:00Z">
              <w:r w:rsidRPr="000324A0">
                <w:rPr>
                  <w:rFonts w:ascii="Arial" w:hAnsi="Arial" w:cs="Arial"/>
                  <w:color w:val="000000"/>
                  <w:sz w:val="14"/>
                  <w:szCs w:val="14"/>
                </w:rPr>
                <w:t>0.342768</w:t>
              </w:r>
            </w:ins>
          </w:p>
        </w:tc>
      </w:tr>
      <w:tr w:rsidR="000324A0" w:rsidRPr="000324A0" w14:paraId="5038DE62" w14:textId="77777777" w:rsidTr="000324A0">
        <w:trPr>
          <w:trHeight w:val="432"/>
          <w:jc w:val="center"/>
          <w:ins w:id="787" w:author="James Midkiff" w:date="2021-06-02T18:02:00Z"/>
          <w:trPrChange w:id="788" w:author="James Midkiff" w:date="2021-06-02T18:08:00Z">
            <w:trPr>
              <w:trHeight w:val="288"/>
            </w:trPr>
          </w:trPrChange>
        </w:trPr>
        <w:tc>
          <w:tcPr>
            <w:tcW w:w="2160" w:type="dxa"/>
            <w:tcBorders>
              <w:top w:val="nil"/>
              <w:left w:val="nil"/>
              <w:bottom w:val="nil"/>
              <w:right w:val="nil"/>
            </w:tcBorders>
            <w:shd w:val="clear" w:color="000000" w:fill="FFFFFF"/>
            <w:vAlign w:val="center"/>
            <w:tcPrChange w:id="789" w:author="James Midkiff" w:date="2021-06-02T18:08:00Z">
              <w:tcPr>
                <w:tcW w:w="1800" w:type="dxa"/>
                <w:tcBorders>
                  <w:top w:val="nil"/>
                  <w:left w:val="nil"/>
                  <w:bottom w:val="nil"/>
                  <w:right w:val="nil"/>
                </w:tcBorders>
                <w:shd w:val="clear" w:color="000000" w:fill="FFFFFF"/>
                <w:vAlign w:val="center"/>
              </w:tcPr>
            </w:tcPrChange>
          </w:tcPr>
          <w:p w14:paraId="5B491EEE" w14:textId="3CD0DB5F" w:rsidR="000324A0" w:rsidRPr="000324A0" w:rsidRDefault="000324A0" w:rsidP="000324A0">
            <w:pPr>
              <w:rPr>
                <w:ins w:id="790" w:author="James Midkiff" w:date="2021-06-02T18:02:00Z"/>
                <w:rFonts w:ascii="Arial" w:hAnsi="Arial" w:cs="Arial"/>
                <w:b/>
                <w:bCs/>
                <w:color w:val="000000"/>
                <w:sz w:val="14"/>
                <w:szCs w:val="14"/>
              </w:rPr>
              <w:pPrChange w:id="791" w:author="James Midkiff" w:date="2021-06-02T18:07:00Z">
                <w:pPr>
                  <w:jc w:val="right"/>
                </w:pPr>
              </w:pPrChange>
            </w:pPr>
            <w:ins w:id="792" w:author="James Midkiff" w:date="2021-06-02T18:04:00Z">
              <w:r>
                <w:rPr>
                  <w:rFonts w:ascii="Arial" w:hAnsi="Arial" w:cs="Arial"/>
                  <w:color w:val="000000"/>
                  <w:sz w:val="14"/>
                  <w:szCs w:val="14"/>
                </w:rPr>
                <w:t>Household Size</w:t>
              </w:r>
            </w:ins>
          </w:p>
        </w:tc>
        <w:tc>
          <w:tcPr>
            <w:tcW w:w="1800" w:type="dxa"/>
            <w:tcBorders>
              <w:top w:val="nil"/>
              <w:left w:val="nil"/>
              <w:bottom w:val="nil"/>
              <w:right w:val="nil"/>
            </w:tcBorders>
            <w:shd w:val="clear" w:color="000000" w:fill="FFFFFF"/>
            <w:vAlign w:val="center"/>
            <w:tcPrChange w:id="793" w:author="James Midkiff" w:date="2021-06-02T18:08:00Z">
              <w:tcPr>
                <w:tcW w:w="1800" w:type="dxa"/>
                <w:tcBorders>
                  <w:top w:val="nil"/>
                  <w:left w:val="nil"/>
                  <w:bottom w:val="nil"/>
                  <w:right w:val="nil"/>
                </w:tcBorders>
                <w:shd w:val="clear" w:color="000000" w:fill="FFFFFF"/>
                <w:vAlign w:val="center"/>
              </w:tcPr>
            </w:tcPrChange>
          </w:tcPr>
          <w:p w14:paraId="0EE4FBD2" w14:textId="7BA17EAF" w:rsidR="000324A0" w:rsidRPr="000324A0" w:rsidRDefault="000324A0" w:rsidP="000324A0">
            <w:pPr>
              <w:jc w:val="right"/>
              <w:rPr>
                <w:ins w:id="794" w:author="James Midkiff" w:date="2021-06-02T18:03:00Z"/>
                <w:rFonts w:ascii="Arial" w:hAnsi="Arial" w:cs="Arial"/>
                <w:b/>
                <w:bCs/>
                <w:color w:val="000000"/>
                <w:sz w:val="14"/>
                <w:szCs w:val="14"/>
              </w:rPr>
            </w:pPr>
            <w:ins w:id="795" w:author="James Midkiff" w:date="2021-06-02T18:03:00Z">
              <w:r w:rsidRPr="000324A0">
                <w:rPr>
                  <w:rFonts w:ascii="Arial" w:hAnsi="Arial" w:cs="Arial"/>
                  <w:color w:val="000000"/>
                  <w:sz w:val="14"/>
                  <w:szCs w:val="14"/>
                </w:rPr>
                <w:t>0.784979</w:t>
              </w:r>
            </w:ins>
          </w:p>
        </w:tc>
        <w:tc>
          <w:tcPr>
            <w:tcW w:w="1647" w:type="dxa"/>
            <w:tcBorders>
              <w:top w:val="nil"/>
              <w:left w:val="nil"/>
              <w:bottom w:val="nil"/>
              <w:right w:val="nil"/>
            </w:tcBorders>
            <w:shd w:val="clear" w:color="000000" w:fill="FFFFFF"/>
            <w:vAlign w:val="center"/>
            <w:hideMark/>
            <w:tcPrChange w:id="796" w:author="James Midkiff" w:date="2021-06-02T18:08:00Z">
              <w:tcPr>
                <w:tcW w:w="1647" w:type="dxa"/>
                <w:tcBorders>
                  <w:top w:val="nil"/>
                  <w:left w:val="nil"/>
                  <w:bottom w:val="nil"/>
                  <w:right w:val="nil"/>
                </w:tcBorders>
                <w:shd w:val="clear" w:color="000000" w:fill="FFFFFF"/>
                <w:vAlign w:val="center"/>
                <w:hideMark/>
              </w:tcPr>
            </w:tcPrChange>
          </w:tcPr>
          <w:p w14:paraId="732CE997" w14:textId="77777777" w:rsidR="000324A0" w:rsidRPr="000324A0" w:rsidRDefault="000324A0" w:rsidP="000324A0">
            <w:pPr>
              <w:jc w:val="right"/>
              <w:rPr>
                <w:ins w:id="797" w:author="James Midkiff" w:date="2021-06-02T18:02:00Z"/>
                <w:rFonts w:ascii="Arial" w:hAnsi="Arial" w:cs="Arial"/>
                <w:color w:val="000000"/>
                <w:sz w:val="14"/>
                <w:szCs w:val="14"/>
              </w:rPr>
            </w:pPr>
            <w:ins w:id="798" w:author="James Midkiff" w:date="2021-06-02T18:02:00Z">
              <w:r w:rsidRPr="000324A0">
                <w:rPr>
                  <w:rFonts w:ascii="Arial" w:hAnsi="Arial" w:cs="Arial"/>
                  <w:color w:val="000000"/>
                  <w:sz w:val="14"/>
                  <w:szCs w:val="14"/>
                </w:rPr>
                <w:t>0.39249</w:t>
              </w:r>
            </w:ins>
          </w:p>
        </w:tc>
        <w:tc>
          <w:tcPr>
            <w:tcW w:w="1863" w:type="dxa"/>
            <w:tcBorders>
              <w:top w:val="nil"/>
              <w:left w:val="nil"/>
              <w:bottom w:val="nil"/>
              <w:right w:val="nil"/>
            </w:tcBorders>
            <w:shd w:val="clear" w:color="000000" w:fill="FFFFFF"/>
            <w:vAlign w:val="center"/>
            <w:hideMark/>
            <w:tcPrChange w:id="799" w:author="James Midkiff" w:date="2021-06-02T18:08:00Z">
              <w:tcPr>
                <w:tcW w:w="1413" w:type="dxa"/>
                <w:tcBorders>
                  <w:top w:val="nil"/>
                  <w:left w:val="nil"/>
                  <w:bottom w:val="nil"/>
                  <w:right w:val="nil"/>
                </w:tcBorders>
                <w:shd w:val="clear" w:color="000000" w:fill="FFFFFF"/>
                <w:vAlign w:val="center"/>
                <w:hideMark/>
              </w:tcPr>
            </w:tcPrChange>
          </w:tcPr>
          <w:p w14:paraId="1D0A495B" w14:textId="77777777" w:rsidR="000324A0" w:rsidRPr="000324A0" w:rsidRDefault="000324A0" w:rsidP="000324A0">
            <w:pPr>
              <w:jc w:val="right"/>
              <w:rPr>
                <w:ins w:id="800" w:author="James Midkiff" w:date="2021-06-02T18:02:00Z"/>
                <w:rFonts w:ascii="Arial" w:hAnsi="Arial" w:cs="Arial"/>
                <w:color w:val="000000"/>
                <w:sz w:val="14"/>
                <w:szCs w:val="14"/>
              </w:rPr>
            </w:pPr>
            <w:ins w:id="801" w:author="James Midkiff" w:date="2021-06-02T18:02:00Z">
              <w:r w:rsidRPr="000324A0">
                <w:rPr>
                  <w:rFonts w:ascii="Arial" w:hAnsi="Arial" w:cs="Arial"/>
                  <w:color w:val="000000"/>
                  <w:sz w:val="14"/>
                  <w:szCs w:val="14"/>
                </w:rPr>
                <w:t>-0.088592</w:t>
              </w:r>
            </w:ins>
          </w:p>
        </w:tc>
        <w:tc>
          <w:tcPr>
            <w:tcW w:w="1710" w:type="dxa"/>
            <w:tcBorders>
              <w:top w:val="nil"/>
              <w:left w:val="nil"/>
              <w:bottom w:val="nil"/>
              <w:right w:val="nil"/>
            </w:tcBorders>
            <w:shd w:val="clear" w:color="000000" w:fill="FFFFFF"/>
            <w:vAlign w:val="center"/>
            <w:hideMark/>
            <w:tcPrChange w:id="802" w:author="James Midkiff" w:date="2021-06-02T18:08:00Z">
              <w:tcPr>
                <w:tcW w:w="824" w:type="dxa"/>
                <w:tcBorders>
                  <w:top w:val="nil"/>
                  <w:left w:val="nil"/>
                  <w:bottom w:val="nil"/>
                  <w:right w:val="nil"/>
                </w:tcBorders>
                <w:shd w:val="clear" w:color="000000" w:fill="FFFFFF"/>
                <w:vAlign w:val="center"/>
                <w:hideMark/>
              </w:tcPr>
            </w:tcPrChange>
          </w:tcPr>
          <w:p w14:paraId="2EACF982" w14:textId="77777777" w:rsidR="000324A0" w:rsidRPr="000324A0" w:rsidRDefault="000324A0" w:rsidP="000324A0">
            <w:pPr>
              <w:jc w:val="right"/>
              <w:rPr>
                <w:ins w:id="803" w:author="James Midkiff" w:date="2021-06-02T18:02:00Z"/>
                <w:rFonts w:ascii="Arial" w:hAnsi="Arial" w:cs="Arial"/>
                <w:color w:val="000000"/>
                <w:sz w:val="14"/>
                <w:szCs w:val="14"/>
              </w:rPr>
            </w:pPr>
            <w:ins w:id="804" w:author="James Midkiff" w:date="2021-06-02T18:02:00Z">
              <w:r w:rsidRPr="000324A0">
                <w:rPr>
                  <w:rFonts w:ascii="Arial" w:hAnsi="Arial" w:cs="Arial"/>
                  <w:color w:val="000000"/>
                  <w:sz w:val="14"/>
                  <w:szCs w:val="14"/>
                </w:rPr>
                <w:t>-0.303898</w:t>
              </w:r>
            </w:ins>
          </w:p>
        </w:tc>
      </w:tr>
      <w:tr w:rsidR="000324A0" w:rsidRPr="000324A0" w14:paraId="1E7F737D" w14:textId="77777777" w:rsidTr="000324A0">
        <w:trPr>
          <w:trHeight w:val="432"/>
          <w:jc w:val="center"/>
          <w:ins w:id="805" w:author="James Midkiff" w:date="2021-06-02T18:02:00Z"/>
          <w:trPrChange w:id="806" w:author="James Midkiff" w:date="2021-06-02T18:08:00Z">
            <w:trPr>
              <w:trHeight w:val="384"/>
            </w:trPr>
          </w:trPrChange>
        </w:trPr>
        <w:tc>
          <w:tcPr>
            <w:tcW w:w="2160" w:type="dxa"/>
            <w:tcBorders>
              <w:top w:val="nil"/>
              <w:left w:val="nil"/>
              <w:bottom w:val="nil"/>
              <w:right w:val="nil"/>
            </w:tcBorders>
            <w:shd w:val="clear" w:color="000000" w:fill="F5F5F5"/>
            <w:vAlign w:val="center"/>
            <w:tcPrChange w:id="807" w:author="James Midkiff" w:date="2021-06-02T18:08:00Z">
              <w:tcPr>
                <w:tcW w:w="1800" w:type="dxa"/>
                <w:tcBorders>
                  <w:top w:val="nil"/>
                  <w:left w:val="nil"/>
                  <w:bottom w:val="nil"/>
                  <w:right w:val="nil"/>
                </w:tcBorders>
                <w:shd w:val="clear" w:color="000000" w:fill="F5F5F5"/>
                <w:vAlign w:val="center"/>
              </w:tcPr>
            </w:tcPrChange>
          </w:tcPr>
          <w:p w14:paraId="3B3D625B" w14:textId="02939970" w:rsidR="000324A0" w:rsidRPr="000324A0" w:rsidRDefault="000324A0" w:rsidP="000324A0">
            <w:pPr>
              <w:rPr>
                <w:ins w:id="808" w:author="James Midkiff" w:date="2021-06-02T18:02:00Z"/>
                <w:rFonts w:ascii="Arial" w:hAnsi="Arial" w:cs="Arial"/>
                <w:b/>
                <w:bCs/>
                <w:color w:val="000000"/>
                <w:sz w:val="14"/>
                <w:szCs w:val="14"/>
              </w:rPr>
              <w:pPrChange w:id="809" w:author="James Midkiff" w:date="2021-06-02T18:07:00Z">
                <w:pPr>
                  <w:jc w:val="right"/>
                </w:pPr>
              </w:pPrChange>
            </w:pPr>
            <w:ins w:id="810" w:author="James Midkiff" w:date="2021-06-02T18:04:00Z">
              <w:r>
                <w:rPr>
                  <w:rFonts w:ascii="Arial" w:hAnsi="Arial" w:cs="Arial"/>
                  <w:color w:val="000000"/>
                  <w:sz w:val="14"/>
                  <w:szCs w:val="14"/>
                </w:rPr>
                <w:t>Percent Owner-Occupied</w:t>
              </w:r>
            </w:ins>
          </w:p>
        </w:tc>
        <w:tc>
          <w:tcPr>
            <w:tcW w:w="1800" w:type="dxa"/>
            <w:tcBorders>
              <w:top w:val="nil"/>
              <w:left w:val="nil"/>
              <w:bottom w:val="nil"/>
              <w:right w:val="nil"/>
            </w:tcBorders>
            <w:shd w:val="clear" w:color="000000" w:fill="F5F5F5"/>
            <w:vAlign w:val="center"/>
            <w:tcPrChange w:id="811" w:author="James Midkiff" w:date="2021-06-02T18:08:00Z">
              <w:tcPr>
                <w:tcW w:w="1800" w:type="dxa"/>
                <w:tcBorders>
                  <w:top w:val="nil"/>
                  <w:left w:val="nil"/>
                  <w:bottom w:val="nil"/>
                  <w:right w:val="nil"/>
                </w:tcBorders>
                <w:shd w:val="clear" w:color="000000" w:fill="F5F5F5"/>
                <w:vAlign w:val="center"/>
              </w:tcPr>
            </w:tcPrChange>
          </w:tcPr>
          <w:p w14:paraId="0F3C6585" w14:textId="7D85FE0D" w:rsidR="000324A0" w:rsidRPr="000324A0" w:rsidRDefault="000324A0" w:rsidP="000324A0">
            <w:pPr>
              <w:jc w:val="right"/>
              <w:rPr>
                <w:ins w:id="812" w:author="James Midkiff" w:date="2021-06-02T18:03:00Z"/>
                <w:rFonts w:ascii="Arial" w:hAnsi="Arial" w:cs="Arial"/>
                <w:b/>
                <w:bCs/>
                <w:color w:val="000000"/>
                <w:sz w:val="14"/>
                <w:szCs w:val="14"/>
              </w:rPr>
            </w:pPr>
            <w:ins w:id="813" w:author="James Midkiff" w:date="2021-06-02T18:03:00Z">
              <w:r w:rsidRPr="000324A0">
                <w:rPr>
                  <w:rFonts w:ascii="Arial" w:hAnsi="Arial" w:cs="Arial"/>
                  <w:color w:val="000000"/>
                  <w:sz w:val="14"/>
                  <w:szCs w:val="14"/>
                </w:rPr>
                <w:t>0.737654</w:t>
              </w:r>
            </w:ins>
          </w:p>
        </w:tc>
        <w:tc>
          <w:tcPr>
            <w:tcW w:w="1647" w:type="dxa"/>
            <w:tcBorders>
              <w:top w:val="nil"/>
              <w:left w:val="nil"/>
              <w:bottom w:val="nil"/>
              <w:right w:val="nil"/>
            </w:tcBorders>
            <w:shd w:val="clear" w:color="000000" w:fill="F5F5F5"/>
            <w:vAlign w:val="center"/>
            <w:hideMark/>
            <w:tcPrChange w:id="814" w:author="James Midkiff" w:date="2021-06-02T18:08:00Z">
              <w:tcPr>
                <w:tcW w:w="1647" w:type="dxa"/>
                <w:tcBorders>
                  <w:top w:val="nil"/>
                  <w:left w:val="nil"/>
                  <w:bottom w:val="nil"/>
                  <w:right w:val="nil"/>
                </w:tcBorders>
                <w:shd w:val="clear" w:color="000000" w:fill="F5F5F5"/>
                <w:vAlign w:val="center"/>
                <w:hideMark/>
              </w:tcPr>
            </w:tcPrChange>
          </w:tcPr>
          <w:p w14:paraId="2482596A" w14:textId="77777777" w:rsidR="000324A0" w:rsidRPr="000324A0" w:rsidRDefault="000324A0" w:rsidP="000324A0">
            <w:pPr>
              <w:jc w:val="right"/>
              <w:rPr>
                <w:ins w:id="815" w:author="James Midkiff" w:date="2021-06-02T18:02:00Z"/>
                <w:rFonts w:ascii="Arial" w:hAnsi="Arial" w:cs="Arial"/>
                <w:color w:val="000000"/>
                <w:sz w:val="14"/>
                <w:szCs w:val="14"/>
              </w:rPr>
            </w:pPr>
            <w:ins w:id="816" w:author="James Midkiff" w:date="2021-06-02T18:02:00Z">
              <w:r w:rsidRPr="000324A0">
                <w:rPr>
                  <w:rFonts w:ascii="Arial" w:hAnsi="Arial" w:cs="Arial"/>
                  <w:color w:val="000000"/>
                  <w:sz w:val="14"/>
                  <w:szCs w:val="14"/>
                </w:rPr>
                <w:t>-0.368827</w:t>
              </w:r>
            </w:ins>
          </w:p>
        </w:tc>
        <w:tc>
          <w:tcPr>
            <w:tcW w:w="1863" w:type="dxa"/>
            <w:tcBorders>
              <w:top w:val="nil"/>
              <w:left w:val="nil"/>
              <w:bottom w:val="nil"/>
              <w:right w:val="nil"/>
            </w:tcBorders>
            <w:shd w:val="clear" w:color="000000" w:fill="F5F5F5"/>
            <w:vAlign w:val="center"/>
            <w:hideMark/>
            <w:tcPrChange w:id="817" w:author="James Midkiff" w:date="2021-06-02T18:08:00Z">
              <w:tcPr>
                <w:tcW w:w="1413" w:type="dxa"/>
                <w:tcBorders>
                  <w:top w:val="nil"/>
                  <w:left w:val="nil"/>
                  <w:bottom w:val="nil"/>
                  <w:right w:val="nil"/>
                </w:tcBorders>
                <w:shd w:val="clear" w:color="000000" w:fill="F5F5F5"/>
                <w:vAlign w:val="center"/>
                <w:hideMark/>
              </w:tcPr>
            </w:tcPrChange>
          </w:tcPr>
          <w:p w14:paraId="37AD0668" w14:textId="77777777" w:rsidR="000324A0" w:rsidRPr="000324A0" w:rsidRDefault="000324A0" w:rsidP="000324A0">
            <w:pPr>
              <w:jc w:val="right"/>
              <w:rPr>
                <w:ins w:id="818" w:author="James Midkiff" w:date="2021-06-02T18:02:00Z"/>
                <w:rFonts w:ascii="Arial" w:hAnsi="Arial" w:cs="Arial"/>
                <w:color w:val="000000"/>
                <w:sz w:val="14"/>
                <w:szCs w:val="14"/>
              </w:rPr>
            </w:pPr>
            <w:ins w:id="819" w:author="James Midkiff" w:date="2021-06-02T18:02:00Z">
              <w:r w:rsidRPr="000324A0">
                <w:rPr>
                  <w:rFonts w:ascii="Arial" w:hAnsi="Arial" w:cs="Arial"/>
                  <w:color w:val="000000"/>
                  <w:sz w:val="14"/>
                  <w:szCs w:val="14"/>
                </w:rPr>
                <w:t>0.202831</w:t>
              </w:r>
            </w:ins>
          </w:p>
        </w:tc>
        <w:tc>
          <w:tcPr>
            <w:tcW w:w="1710" w:type="dxa"/>
            <w:tcBorders>
              <w:top w:val="nil"/>
              <w:left w:val="nil"/>
              <w:bottom w:val="nil"/>
              <w:right w:val="nil"/>
            </w:tcBorders>
            <w:shd w:val="clear" w:color="000000" w:fill="F5F5F5"/>
            <w:vAlign w:val="center"/>
            <w:hideMark/>
            <w:tcPrChange w:id="820" w:author="James Midkiff" w:date="2021-06-02T18:08:00Z">
              <w:tcPr>
                <w:tcW w:w="824" w:type="dxa"/>
                <w:tcBorders>
                  <w:top w:val="nil"/>
                  <w:left w:val="nil"/>
                  <w:bottom w:val="nil"/>
                  <w:right w:val="nil"/>
                </w:tcBorders>
                <w:shd w:val="clear" w:color="000000" w:fill="F5F5F5"/>
                <w:vAlign w:val="center"/>
                <w:hideMark/>
              </w:tcPr>
            </w:tcPrChange>
          </w:tcPr>
          <w:p w14:paraId="03DBA7E4" w14:textId="77777777" w:rsidR="000324A0" w:rsidRPr="000324A0" w:rsidRDefault="000324A0" w:rsidP="000324A0">
            <w:pPr>
              <w:jc w:val="right"/>
              <w:rPr>
                <w:ins w:id="821" w:author="James Midkiff" w:date="2021-06-02T18:02:00Z"/>
                <w:rFonts w:ascii="Arial" w:hAnsi="Arial" w:cs="Arial"/>
                <w:color w:val="000000"/>
                <w:sz w:val="14"/>
                <w:szCs w:val="14"/>
              </w:rPr>
            </w:pPr>
            <w:ins w:id="822" w:author="James Midkiff" w:date="2021-06-02T18:02:00Z">
              <w:r w:rsidRPr="000324A0">
                <w:rPr>
                  <w:rFonts w:ascii="Arial" w:hAnsi="Arial" w:cs="Arial"/>
                  <w:color w:val="000000"/>
                  <w:sz w:val="14"/>
                  <w:szCs w:val="14"/>
                </w:rPr>
                <w:t>0.165996</w:t>
              </w:r>
            </w:ins>
          </w:p>
        </w:tc>
      </w:tr>
      <w:tr w:rsidR="000324A0" w:rsidRPr="000324A0" w14:paraId="17168A31" w14:textId="77777777" w:rsidTr="000324A0">
        <w:trPr>
          <w:trHeight w:val="432"/>
          <w:jc w:val="center"/>
          <w:ins w:id="823" w:author="James Midkiff" w:date="2021-06-02T18:02:00Z"/>
          <w:trPrChange w:id="824" w:author="James Midkiff" w:date="2021-06-02T18:08:00Z">
            <w:trPr>
              <w:trHeight w:val="384"/>
            </w:trPr>
          </w:trPrChange>
        </w:trPr>
        <w:tc>
          <w:tcPr>
            <w:tcW w:w="2160" w:type="dxa"/>
            <w:tcBorders>
              <w:top w:val="nil"/>
              <w:left w:val="nil"/>
              <w:bottom w:val="nil"/>
              <w:right w:val="nil"/>
            </w:tcBorders>
            <w:shd w:val="clear" w:color="000000" w:fill="FFFFFF"/>
            <w:vAlign w:val="center"/>
            <w:tcPrChange w:id="825" w:author="James Midkiff" w:date="2021-06-02T18:08:00Z">
              <w:tcPr>
                <w:tcW w:w="1800" w:type="dxa"/>
                <w:tcBorders>
                  <w:top w:val="nil"/>
                  <w:left w:val="nil"/>
                  <w:bottom w:val="nil"/>
                  <w:right w:val="nil"/>
                </w:tcBorders>
                <w:shd w:val="clear" w:color="000000" w:fill="FFFFFF"/>
                <w:vAlign w:val="center"/>
              </w:tcPr>
            </w:tcPrChange>
          </w:tcPr>
          <w:p w14:paraId="569C91E3" w14:textId="7EA0F813" w:rsidR="000324A0" w:rsidRPr="000324A0" w:rsidRDefault="000324A0" w:rsidP="000324A0">
            <w:pPr>
              <w:rPr>
                <w:ins w:id="826" w:author="James Midkiff" w:date="2021-06-02T18:02:00Z"/>
                <w:rFonts w:ascii="Arial" w:hAnsi="Arial" w:cs="Arial"/>
                <w:b/>
                <w:bCs/>
                <w:color w:val="000000"/>
                <w:sz w:val="14"/>
                <w:szCs w:val="14"/>
              </w:rPr>
              <w:pPrChange w:id="827" w:author="James Midkiff" w:date="2021-06-02T18:07:00Z">
                <w:pPr>
                  <w:jc w:val="right"/>
                </w:pPr>
              </w:pPrChange>
            </w:pPr>
            <w:ins w:id="828" w:author="James Midkiff" w:date="2021-06-02T18:02:00Z">
              <w:r w:rsidRPr="000324A0">
                <w:rPr>
                  <w:rFonts w:ascii="Arial" w:hAnsi="Arial" w:cs="Arial"/>
                  <w:color w:val="000000"/>
                  <w:sz w:val="14"/>
                  <w:szCs w:val="14"/>
                </w:rPr>
                <w:t>Property Class_205.0</w:t>
              </w:r>
            </w:ins>
          </w:p>
        </w:tc>
        <w:tc>
          <w:tcPr>
            <w:tcW w:w="1800" w:type="dxa"/>
            <w:tcBorders>
              <w:top w:val="nil"/>
              <w:left w:val="nil"/>
              <w:bottom w:val="nil"/>
              <w:right w:val="nil"/>
            </w:tcBorders>
            <w:shd w:val="clear" w:color="000000" w:fill="FFFFFF"/>
            <w:vAlign w:val="center"/>
            <w:tcPrChange w:id="829" w:author="James Midkiff" w:date="2021-06-02T18:08:00Z">
              <w:tcPr>
                <w:tcW w:w="1800" w:type="dxa"/>
                <w:tcBorders>
                  <w:top w:val="nil"/>
                  <w:left w:val="nil"/>
                  <w:bottom w:val="nil"/>
                  <w:right w:val="nil"/>
                </w:tcBorders>
                <w:shd w:val="clear" w:color="000000" w:fill="FFFFFF"/>
                <w:vAlign w:val="center"/>
              </w:tcPr>
            </w:tcPrChange>
          </w:tcPr>
          <w:p w14:paraId="39604AF5" w14:textId="187029F1" w:rsidR="000324A0" w:rsidRPr="000324A0" w:rsidRDefault="000324A0" w:rsidP="000324A0">
            <w:pPr>
              <w:jc w:val="right"/>
              <w:rPr>
                <w:ins w:id="830" w:author="James Midkiff" w:date="2021-06-02T18:03:00Z"/>
                <w:rFonts w:ascii="Arial" w:hAnsi="Arial" w:cs="Arial"/>
                <w:b/>
                <w:bCs/>
                <w:color w:val="000000"/>
                <w:sz w:val="14"/>
                <w:szCs w:val="14"/>
              </w:rPr>
            </w:pPr>
            <w:ins w:id="831" w:author="James Midkiff" w:date="2021-06-02T18:03:00Z">
              <w:r w:rsidRPr="000324A0">
                <w:rPr>
                  <w:rFonts w:ascii="Arial" w:hAnsi="Arial" w:cs="Arial"/>
                  <w:color w:val="000000"/>
                  <w:sz w:val="14"/>
                  <w:szCs w:val="14"/>
                </w:rPr>
                <w:t>0.621859</w:t>
              </w:r>
            </w:ins>
          </w:p>
        </w:tc>
        <w:tc>
          <w:tcPr>
            <w:tcW w:w="1647" w:type="dxa"/>
            <w:tcBorders>
              <w:top w:val="nil"/>
              <w:left w:val="nil"/>
              <w:bottom w:val="nil"/>
              <w:right w:val="nil"/>
            </w:tcBorders>
            <w:shd w:val="clear" w:color="000000" w:fill="FFFFFF"/>
            <w:vAlign w:val="center"/>
            <w:hideMark/>
            <w:tcPrChange w:id="832" w:author="James Midkiff" w:date="2021-06-02T18:08:00Z">
              <w:tcPr>
                <w:tcW w:w="1647" w:type="dxa"/>
                <w:tcBorders>
                  <w:top w:val="nil"/>
                  <w:left w:val="nil"/>
                  <w:bottom w:val="nil"/>
                  <w:right w:val="nil"/>
                </w:tcBorders>
                <w:shd w:val="clear" w:color="000000" w:fill="FFFFFF"/>
                <w:vAlign w:val="center"/>
                <w:hideMark/>
              </w:tcPr>
            </w:tcPrChange>
          </w:tcPr>
          <w:p w14:paraId="77397362" w14:textId="77777777" w:rsidR="000324A0" w:rsidRPr="000324A0" w:rsidRDefault="000324A0" w:rsidP="000324A0">
            <w:pPr>
              <w:jc w:val="right"/>
              <w:rPr>
                <w:ins w:id="833" w:author="James Midkiff" w:date="2021-06-02T18:02:00Z"/>
                <w:rFonts w:ascii="Arial" w:hAnsi="Arial" w:cs="Arial"/>
                <w:color w:val="000000"/>
                <w:sz w:val="14"/>
                <w:szCs w:val="14"/>
              </w:rPr>
            </w:pPr>
            <w:ins w:id="834" w:author="James Midkiff" w:date="2021-06-02T18:02:00Z">
              <w:r w:rsidRPr="000324A0">
                <w:rPr>
                  <w:rFonts w:ascii="Arial" w:hAnsi="Arial" w:cs="Arial"/>
                  <w:color w:val="000000"/>
                  <w:sz w:val="14"/>
                  <w:szCs w:val="14"/>
                </w:rPr>
                <w:t>-0.31093</w:t>
              </w:r>
            </w:ins>
          </w:p>
        </w:tc>
        <w:tc>
          <w:tcPr>
            <w:tcW w:w="1863" w:type="dxa"/>
            <w:tcBorders>
              <w:top w:val="nil"/>
              <w:left w:val="nil"/>
              <w:bottom w:val="nil"/>
              <w:right w:val="nil"/>
            </w:tcBorders>
            <w:shd w:val="clear" w:color="000000" w:fill="FFFFFF"/>
            <w:vAlign w:val="center"/>
            <w:hideMark/>
            <w:tcPrChange w:id="835" w:author="James Midkiff" w:date="2021-06-02T18:08:00Z">
              <w:tcPr>
                <w:tcW w:w="1413" w:type="dxa"/>
                <w:tcBorders>
                  <w:top w:val="nil"/>
                  <w:left w:val="nil"/>
                  <w:bottom w:val="nil"/>
                  <w:right w:val="nil"/>
                </w:tcBorders>
                <w:shd w:val="clear" w:color="000000" w:fill="FFFFFF"/>
                <w:vAlign w:val="center"/>
                <w:hideMark/>
              </w:tcPr>
            </w:tcPrChange>
          </w:tcPr>
          <w:p w14:paraId="720C71EE" w14:textId="77777777" w:rsidR="000324A0" w:rsidRPr="000324A0" w:rsidRDefault="000324A0" w:rsidP="000324A0">
            <w:pPr>
              <w:jc w:val="right"/>
              <w:rPr>
                <w:ins w:id="836" w:author="James Midkiff" w:date="2021-06-02T18:02:00Z"/>
                <w:rFonts w:ascii="Arial" w:hAnsi="Arial" w:cs="Arial"/>
                <w:color w:val="000000"/>
                <w:sz w:val="14"/>
                <w:szCs w:val="14"/>
              </w:rPr>
            </w:pPr>
            <w:ins w:id="837" w:author="James Midkiff" w:date="2021-06-02T18:02:00Z">
              <w:r w:rsidRPr="000324A0">
                <w:rPr>
                  <w:rFonts w:ascii="Arial" w:hAnsi="Arial" w:cs="Arial"/>
                  <w:color w:val="000000"/>
                  <w:sz w:val="14"/>
                  <w:szCs w:val="14"/>
                </w:rPr>
                <w:t>0.062165</w:t>
              </w:r>
            </w:ins>
          </w:p>
        </w:tc>
        <w:tc>
          <w:tcPr>
            <w:tcW w:w="1710" w:type="dxa"/>
            <w:tcBorders>
              <w:top w:val="nil"/>
              <w:left w:val="nil"/>
              <w:bottom w:val="nil"/>
              <w:right w:val="nil"/>
            </w:tcBorders>
            <w:shd w:val="clear" w:color="000000" w:fill="FFFFFF"/>
            <w:vAlign w:val="center"/>
            <w:hideMark/>
            <w:tcPrChange w:id="838" w:author="James Midkiff" w:date="2021-06-02T18:08:00Z">
              <w:tcPr>
                <w:tcW w:w="824" w:type="dxa"/>
                <w:tcBorders>
                  <w:top w:val="nil"/>
                  <w:left w:val="nil"/>
                  <w:bottom w:val="nil"/>
                  <w:right w:val="nil"/>
                </w:tcBorders>
                <w:shd w:val="clear" w:color="000000" w:fill="FFFFFF"/>
                <w:vAlign w:val="center"/>
                <w:hideMark/>
              </w:tcPr>
            </w:tcPrChange>
          </w:tcPr>
          <w:p w14:paraId="627BB710" w14:textId="77777777" w:rsidR="000324A0" w:rsidRPr="000324A0" w:rsidRDefault="000324A0" w:rsidP="000324A0">
            <w:pPr>
              <w:jc w:val="right"/>
              <w:rPr>
                <w:ins w:id="839" w:author="James Midkiff" w:date="2021-06-02T18:02:00Z"/>
                <w:rFonts w:ascii="Arial" w:hAnsi="Arial" w:cs="Arial"/>
                <w:color w:val="000000"/>
                <w:sz w:val="14"/>
                <w:szCs w:val="14"/>
              </w:rPr>
            </w:pPr>
            <w:ins w:id="840" w:author="James Midkiff" w:date="2021-06-02T18:02:00Z">
              <w:r w:rsidRPr="000324A0">
                <w:rPr>
                  <w:rFonts w:ascii="Arial" w:hAnsi="Arial" w:cs="Arial"/>
                  <w:color w:val="000000"/>
                  <w:sz w:val="14"/>
                  <w:szCs w:val="14"/>
                </w:rPr>
                <w:t>0.248765</w:t>
              </w:r>
            </w:ins>
          </w:p>
        </w:tc>
      </w:tr>
      <w:tr w:rsidR="000324A0" w:rsidRPr="000324A0" w14:paraId="2DE901FE" w14:textId="77777777" w:rsidTr="000324A0">
        <w:trPr>
          <w:trHeight w:val="432"/>
          <w:jc w:val="center"/>
          <w:ins w:id="841" w:author="James Midkiff" w:date="2021-06-02T18:02:00Z"/>
          <w:trPrChange w:id="842" w:author="James Midkiff" w:date="2021-06-02T18:08:00Z">
            <w:trPr>
              <w:trHeight w:val="384"/>
            </w:trPr>
          </w:trPrChange>
        </w:trPr>
        <w:tc>
          <w:tcPr>
            <w:tcW w:w="2160" w:type="dxa"/>
            <w:tcBorders>
              <w:top w:val="nil"/>
              <w:left w:val="nil"/>
              <w:bottom w:val="nil"/>
              <w:right w:val="nil"/>
            </w:tcBorders>
            <w:shd w:val="clear" w:color="000000" w:fill="F5F5F5"/>
            <w:vAlign w:val="center"/>
            <w:tcPrChange w:id="843" w:author="James Midkiff" w:date="2021-06-02T18:08:00Z">
              <w:tcPr>
                <w:tcW w:w="1800" w:type="dxa"/>
                <w:tcBorders>
                  <w:top w:val="nil"/>
                  <w:left w:val="nil"/>
                  <w:bottom w:val="nil"/>
                  <w:right w:val="nil"/>
                </w:tcBorders>
                <w:shd w:val="clear" w:color="000000" w:fill="F5F5F5"/>
                <w:vAlign w:val="center"/>
              </w:tcPr>
            </w:tcPrChange>
          </w:tcPr>
          <w:p w14:paraId="38920F8D" w14:textId="0059E220" w:rsidR="000324A0" w:rsidRPr="000324A0" w:rsidRDefault="000324A0" w:rsidP="000324A0">
            <w:pPr>
              <w:rPr>
                <w:ins w:id="844" w:author="James Midkiff" w:date="2021-06-02T18:02:00Z"/>
                <w:rFonts w:ascii="Arial" w:hAnsi="Arial" w:cs="Arial"/>
                <w:b/>
                <w:bCs/>
                <w:color w:val="000000"/>
                <w:sz w:val="14"/>
                <w:szCs w:val="14"/>
              </w:rPr>
              <w:pPrChange w:id="845" w:author="James Midkiff" w:date="2021-06-02T18:07:00Z">
                <w:pPr>
                  <w:jc w:val="right"/>
                </w:pPr>
              </w:pPrChange>
            </w:pPr>
            <w:ins w:id="846" w:author="James Midkiff" w:date="2021-06-02T18:02:00Z">
              <w:r w:rsidRPr="000324A0">
                <w:rPr>
                  <w:rFonts w:ascii="Arial" w:hAnsi="Arial" w:cs="Arial"/>
                  <w:color w:val="000000"/>
                  <w:sz w:val="14"/>
                  <w:szCs w:val="14"/>
                </w:rPr>
                <w:t>Property Class_234.0</w:t>
              </w:r>
            </w:ins>
          </w:p>
        </w:tc>
        <w:tc>
          <w:tcPr>
            <w:tcW w:w="1800" w:type="dxa"/>
            <w:tcBorders>
              <w:top w:val="nil"/>
              <w:left w:val="nil"/>
              <w:bottom w:val="nil"/>
              <w:right w:val="nil"/>
            </w:tcBorders>
            <w:shd w:val="clear" w:color="000000" w:fill="F5F5F5"/>
            <w:vAlign w:val="center"/>
            <w:tcPrChange w:id="847" w:author="James Midkiff" w:date="2021-06-02T18:08:00Z">
              <w:tcPr>
                <w:tcW w:w="1800" w:type="dxa"/>
                <w:tcBorders>
                  <w:top w:val="nil"/>
                  <w:left w:val="nil"/>
                  <w:bottom w:val="nil"/>
                  <w:right w:val="nil"/>
                </w:tcBorders>
                <w:shd w:val="clear" w:color="000000" w:fill="F5F5F5"/>
                <w:vAlign w:val="center"/>
              </w:tcPr>
            </w:tcPrChange>
          </w:tcPr>
          <w:p w14:paraId="31CEBE66" w14:textId="2205C7B6" w:rsidR="000324A0" w:rsidRPr="000324A0" w:rsidRDefault="000324A0" w:rsidP="000324A0">
            <w:pPr>
              <w:jc w:val="right"/>
              <w:rPr>
                <w:ins w:id="848" w:author="James Midkiff" w:date="2021-06-02T18:03:00Z"/>
                <w:rFonts w:ascii="Arial" w:hAnsi="Arial" w:cs="Arial"/>
                <w:b/>
                <w:bCs/>
                <w:color w:val="000000"/>
                <w:sz w:val="14"/>
                <w:szCs w:val="14"/>
              </w:rPr>
            </w:pPr>
            <w:ins w:id="849" w:author="James Midkiff" w:date="2021-06-02T18:03:00Z">
              <w:r w:rsidRPr="000324A0">
                <w:rPr>
                  <w:rFonts w:ascii="Arial" w:hAnsi="Arial" w:cs="Arial"/>
                  <w:color w:val="000000"/>
                  <w:sz w:val="14"/>
                  <w:szCs w:val="14"/>
                </w:rPr>
                <w:t>0.62084</w:t>
              </w:r>
            </w:ins>
          </w:p>
        </w:tc>
        <w:tc>
          <w:tcPr>
            <w:tcW w:w="1647" w:type="dxa"/>
            <w:tcBorders>
              <w:top w:val="nil"/>
              <w:left w:val="nil"/>
              <w:bottom w:val="nil"/>
              <w:right w:val="nil"/>
            </w:tcBorders>
            <w:shd w:val="clear" w:color="000000" w:fill="F5F5F5"/>
            <w:vAlign w:val="center"/>
            <w:hideMark/>
            <w:tcPrChange w:id="850" w:author="James Midkiff" w:date="2021-06-02T18:08:00Z">
              <w:tcPr>
                <w:tcW w:w="1647" w:type="dxa"/>
                <w:tcBorders>
                  <w:top w:val="nil"/>
                  <w:left w:val="nil"/>
                  <w:bottom w:val="nil"/>
                  <w:right w:val="nil"/>
                </w:tcBorders>
                <w:shd w:val="clear" w:color="000000" w:fill="F5F5F5"/>
                <w:vAlign w:val="center"/>
                <w:hideMark/>
              </w:tcPr>
            </w:tcPrChange>
          </w:tcPr>
          <w:p w14:paraId="27C09582" w14:textId="77777777" w:rsidR="000324A0" w:rsidRPr="000324A0" w:rsidRDefault="000324A0" w:rsidP="000324A0">
            <w:pPr>
              <w:jc w:val="right"/>
              <w:rPr>
                <w:ins w:id="851" w:author="James Midkiff" w:date="2021-06-02T18:02:00Z"/>
                <w:rFonts w:ascii="Arial" w:hAnsi="Arial" w:cs="Arial"/>
                <w:color w:val="000000"/>
                <w:sz w:val="14"/>
                <w:szCs w:val="14"/>
              </w:rPr>
            </w:pPr>
            <w:ins w:id="852" w:author="James Midkiff" w:date="2021-06-02T18:02:00Z">
              <w:r w:rsidRPr="000324A0">
                <w:rPr>
                  <w:rFonts w:ascii="Arial" w:hAnsi="Arial" w:cs="Arial"/>
                  <w:color w:val="000000"/>
                  <w:sz w:val="14"/>
                  <w:szCs w:val="14"/>
                </w:rPr>
                <w:t>-0.31042</w:t>
              </w:r>
            </w:ins>
          </w:p>
        </w:tc>
        <w:tc>
          <w:tcPr>
            <w:tcW w:w="1863" w:type="dxa"/>
            <w:tcBorders>
              <w:top w:val="nil"/>
              <w:left w:val="nil"/>
              <w:bottom w:val="nil"/>
              <w:right w:val="nil"/>
            </w:tcBorders>
            <w:shd w:val="clear" w:color="000000" w:fill="F5F5F5"/>
            <w:vAlign w:val="center"/>
            <w:hideMark/>
            <w:tcPrChange w:id="853" w:author="James Midkiff" w:date="2021-06-02T18:08:00Z">
              <w:tcPr>
                <w:tcW w:w="1413" w:type="dxa"/>
                <w:tcBorders>
                  <w:top w:val="nil"/>
                  <w:left w:val="nil"/>
                  <w:bottom w:val="nil"/>
                  <w:right w:val="nil"/>
                </w:tcBorders>
                <w:shd w:val="clear" w:color="000000" w:fill="F5F5F5"/>
                <w:vAlign w:val="center"/>
                <w:hideMark/>
              </w:tcPr>
            </w:tcPrChange>
          </w:tcPr>
          <w:p w14:paraId="22345985" w14:textId="77777777" w:rsidR="000324A0" w:rsidRPr="000324A0" w:rsidRDefault="000324A0" w:rsidP="000324A0">
            <w:pPr>
              <w:jc w:val="right"/>
              <w:rPr>
                <w:ins w:id="854" w:author="James Midkiff" w:date="2021-06-02T18:02:00Z"/>
                <w:rFonts w:ascii="Arial" w:hAnsi="Arial" w:cs="Arial"/>
                <w:color w:val="000000"/>
                <w:sz w:val="14"/>
                <w:szCs w:val="14"/>
              </w:rPr>
            </w:pPr>
            <w:ins w:id="855" w:author="James Midkiff" w:date="2021-06-02T18:02:00Z">
              <w:r w:rsidRPr="000324A0">
                <w:rPr>
                  <w:rFonts w:ascii="Arial" w:hAnsi="Arial" w:cs="Arial"/>
                  <w:color w:val="000000"/>
                  <w:sz w:val="14"/>
                  <w:szCs w:val="14"/>
                </w:rPr>
                <w:t>0.146861</w:t>
              </w:r>
            </w:ins>
          </w:p>
        </w:tc>
        <w:tc>
          <w:tcPr>
            <w:tcW w:w="1710" w:type="dxa"/>
            <w:tcBorders>
              <w:top w:val="nil"/>
              <w:left w:val="nil"/>
              <w:bottom w:val="nil"/>
              <w:right w:val="nil"/>
            </w:tcBorders>
            <w:shd w:val="clear" w:color="000000" w:fill="F5F5F5"/>
            <w:vAlign w:val="center"/>
            <w:hideMark/>
            <w:tcPrChange w:id="856" w:author="James Midkiff" w:date="2021-06-02T18:08:00Z">
              <w:tcPr>
                <w:tcW w:w="824" w:type="dxa"/>
                <w:tcBorders>
                  <w:top w:val="nil"/>
                  <w:left w:val="nil"/>
                  <w:bottom w:val="nil"/>
                  <w:right w:val="nil"/>
                </w:tcBorders>
                <w:shd w:val="clear" w:color="000000" w:fill="F5F5F5"/>
                <w:vAlign w:val="center"/>
                <w:hideMark/>
              </w:tcPr>
            </w:tcPrChange>
          </w:tcPr>
          <w:p w14:paraId="4D5B0D1F" w14:textId="77777777" w:rsidR="000324A0" w:rsidRPr="000324A0" w:rsidRDefault="000324A0" w:rsidP="000324A0">
            <w:pPr>
              <w:jc w:val="right"/>
              <w:rPr>
                <w:ins w:id="857" w:author="James Midkiff" w:date="2021-06-02T18:02:00Z"/>
                <w:rFonts w:ascii="Arial" w:hAnsi="Arial" w:cs="Arial"/>
                <w:color w:val="000000"/>
                <w:sz w:val="14"/>
                <w:szCs w:val="14"/>
              </w:rPr>
            </w:pPr>
            <w:ins w:id="858" w:author="James Midkiff" w:date="2021-06-02T18:02:00Z">
              <w:r w:rsidRPr="000324A0">
                <w:rPr>
                  <w:rFonts w:ascii="Arial" w:hAnsi="Arial" w:cs="Arial"/>
                  <w:color w:val="000000"/>
                  <w:sz w:val="14"/>
                  <w:szCs w:val="14"/>
                </w:rPr>
                <w:t>0.163559</w:t>
              </w:r>
            </w:ins>
          </w:p>
        </w:tc>
      </w:tr>
      <w:tr w:rsidR="000324A0" w:rsidRPr="000324A0" w14:paraId="3682D0EE" w14:textId="77777777" w:rsidTr="000324A0">
        <w:trPr>
          <w:trHeight w:val="432"/>
          <w:jc w:val="center"/>
          <w:ins w:id="859" w:author="James Midkiff" w:date="2021-06-02T18:02:00Z"/>
          <w:trPrChange w:id="860" w:author="James Midkiff" w:date="2021-06-02T18:08:00Z">
            <w:trPr>
              <w:trHeight w:val="384"/>
            </w:trPr>
          </w:trPrChange>
        </w:trPr>
        <w:tc>
          <w:tcPr>
            <w:tcW w:w="2160" w:type="dxa"/>
            <w:tcBorders>
              <w:top w:val="nil"/>
              <w:left w:val="nil"/>
              <w:bottom w:val="nil"/>
              <w:right w:val="nil"/>
            </w:tcBorders>
            <w:shd w:val="clear" w:color="000000" w:fill="FFFFFF"/>
            <w:vAlign w:val="center"/>
            <w:tcPrChange w:id="861" w:author="James Midkiff" w:date="2021-06-02T18:08:00Z">
              <w:tcPr>
                <w:tcW w:w="1800" w:type="dxa"/>
                <w:tcBorders>
                  <w:top w:val="nil"/>
                  <w:left w:val="nil"/>
                  <w:bottom w:val="nil"/>
                  <w:right w:val="nil"/>
                </w:tcBorders>
                <w:shd w:val="clear" w:color="000000" w:fill="FFFFFF"/>
                <w:vAlign w:val="center"/>
              </w:tcPr>
            </w:tcPrChange>
          </w:tcPr>
          <w:p w14:paraId="6F762F7F" w14:textId="72BD01A9" w:rsidR="000324A0" w:rsidRPr="000324A0" w:rsidRDefault="000324A0" w:rsidP="000324A0">
            <w:pPr>
              <w:rPr>
                <w:ins w:id="862" w:author="James Midkiff" w:date="2021-06-02T18:02:00Z"/>
                <w:rFonts w:ascii="Arial" w:hAnsi="Arial" w:cs="Arial"/>
                <w:b/>
                <w:bCs/>
                <w:color w:val="000000"/>
                <w:sz w:val="14"/>
                <w:szCs w:val="14"/>
              </w:rPr>
              <w:pPrChange w:id="863" w:author="James Midkiff" w:date="2021-06-02T18:07:00Z">
                <w:pPr>
                  <w:jc w:val="right"/>
                </w:pPr>
              </w:pPrChange>
            </w:pPr>
            <w:ins w:id="864" w:author="James Midkiff" w:date="2021-06-02T18:04:00Z">
              <w:r>
                <w:rPr>
                  <w:rFonts w:ascii="Arial" w:hAnsi="Arial" w:cs="Arial"/>
                  <w:color w:val="000000"/>
                  <w:sz w:val="14"/>
                  <w:szCs w:val="14"/>
                </w:rPr>
                <w:lastRenderedPageBreak/>
                <w:t>Owner-Occupied Housing Units</w:t>
              </w:r>
            </w:ins>
          </w:p>
        </w:tc>
        <w:tc>
          <w:tcPr>
            <w:tcW w:w="1800" w:type="dxa"/>
            <w:tcBorders>
              <w:top w:val="nil"/>
              <w:left w:val="nil"/>
              <w:bottom w:val="nil"/>
              <w:right w:val="nil"/>
            </w:tcBorders>
            <w:shd w:val="clear" w:color="000000" w:fill="FFFFFF"/>
            <w:vAlign w:val="center"/>
            <w:tcPrChange w:id="865" w:author="James Midkiff" w:date="2021-06-02T18:08:00Z">
              <w:tcPr>
                <w:tcW w:w="1800" w:type="dxa"/>
                <w:tcBorders>
                  <w:top w:val="nil"/>
                  <w:left w:val="nil"/>
                  <w:bottom w:val="nil"/>
                  <w:right w:val="nil"/>
                </w:tcBorders>
                <w:shd w:val="clear" w:color="000000" w:fill="FFFFFF"/>
                <w:vAlign w:val="center"/>
              </w:tcPr>
            </w:tcPrChange>
          </w:tcPr>
          <w:p w14:paraId="220F5F3A" w14:textId="52CB5DB1" w:rsidR="000324A0" w:rsidRPr="000324A0" w:rsidRDefault="000324A0" w:rsidP="000324A0">
            <w:pPr>
              <w:jc w:val="right"/>
              <w:rPr>
                <w:ins w:id="866" w:author="James Midkiff" w:date="2021-06-02T18:03:00Z"/>
                <w:rFonts w:ascii="Arial" w:hAnsi="Arial" w:cs="Arial"/>
                <w:b/>
                <w:bCs/>
                <w:color w:val="000000"/>
                <w:sz w:val="14"/>
                <w:szCs w:val="14"/>
              </w:rPr>
            </w:pPr>
            <w:ins w:id="867" w:author="James Midkiff" w:date="2021-06-02T18:03:00Z">
              <w:r w:rsidRPr="000324A0">
                <w:rPr>
                  <w:rFonts w:ascii="Arial" w:hAnsi="Arial" w:cs="Arial"/>
                  <w:color w:val="000000"/>
                  <w:sz w:val="14"/>
                  <w:szCs w:val="14"/>
                </w:rPr>
                <w:t>0.61392</w:t>
              </w:r>
            </w:ins>
          </w:p>
        </w:tc>
        <w:tc>
          <w:tcPr>
            <w:tcW w:w="1647" w:type="dxa"/>
            <w:tcBorders>
              <w:top w:val="nil"/>
              <w:left w:val="nil"/>
              <w:bottom w:val="nil"/>
              <w:right w:val="nil"/>
            </w:tcBorders>
            <w:shd w:val="clear" w:color="000000" w:fill="FFFFFF"/>
            <w:vAlign w:val="center"/>
            <w:hideMark/>
            <w:tcPrChange w:id="868" w:author="James Midkiff" w:date="2021-06-02T18:08:00Z">
              <w:tcPr>
                <w:tcW w:w="1647" w:type="dxa"/>
                <w:tcBorders>
                  <w:top w:val="nil"/>
                  <w:left w:val="nil"/>
                  <w:bottom w:val="nil"/>
                  <w:right w:val="nil"/>
                </w:tcBorders>
                <w:shd w:val="clear" w:color="000000" w:fill="FFFFFF"/>
                <w:vAlign w:val="center"/>
                <w:hideMark/>
              </w:tcPr>
            </w:tcPrChange>
          </w:tcPr>
          <w:p w14:paraId="57D3650E" w14:textId="77777777" w:rsidR="000324A0" w:rsidRPr="000324A0" w:rsidRDefault="000324A0" w:rsidP="000324A0">
            <w:pPr>
              <w:jc w:val="right"/>
              <w:rPr>
                <w:ins w:id="869" w:author="James Midkiff" w:date="2021-06-02T18:02:00Z"/>
                <w:rFonts w:ascii="Arial" w:hAnsi="Arial" w:cs="Arial"/>
                <w:color w:val="000000"/>
                <w:sz w:val="14"/>
                <w:szCs w:val="14"/>
              </w:rPr>
            </w:pPr>
            <w:ins w:id="870" w:author="James Midkiff" w:date="2021-06-02T18:02:00Z">
              <w:r w:rsidRPr="000324A0">
                <w:rPr>
                  <w:rFonts w:ascii="Arial" w:hAnsi="Arial" w:cs="Arial"/>
                  <w:color w:val="000000"/>
                  <w:sz w:val="14"/>
                  <w:szCs w:val="14"/>
                </w:rPr>
                <w:t>0.223313</w:t>
              </w:r>
            </w:ins>
          </w:p>
        </w:tc>
        <w:tc>
          <w:tcPr>
            <w:tcW w:w="1863" w:type="dxa"/>
            <w:tcBorders>
              <w:top w:val="nil"/>
              <w:left w:val="nil"/>
              <w:bottom w:val="nil"/>
              <w:right w:val="nil"/>
            </w:tcBorders>
            <w:shd w:val="clear" w:color="000000" w:fill="FFFFFF"/>
            <w:vAlign w:val="center"/>
            <w:hideMark/>
            <w:tcPrChange w:id="871" w:author="James Midkiff" w:date="2021-06-02T18:08:00Z">
              <w:tcPr>
                <w:tcW w:w="1413" w:type="dxa"/>
                <w:tcBorders>
                  <w:top w:val="nil"/>
                  <w:left w:val="nil"/>
                  <w:bottom w:val="nil"/>
                  <w:right w:val="nil"/>
                </w:tcBorders>
                <w:shd w:val="clear" w:color="000000" w:fill="FFFFFF"/>
                <w:vAlign w:val="center"/>
                <w:hideMark/>
              </w:tcPr>
            </w:tcPrChange>
          </w:tcPr>
          <w:p w14:paraId="63D8C019" w14:textId="77777777" w:rsidR="000324A0" w:rsidRPr="000324A0" w:rsidRDefault="000324A0" w:rsidP="000324A0">
            <w:pPr>
              <w:jc w:val="right"/>
              <w:rPr>
                <w:ins w:id="872" w:author="James Midkiff" w:date="2021-06-02T18:02:00Z"/>
                <w:rFonts w:ascii="Arial" w:hAnsi="Arial" w:cs="Arial"/>
                <w:color w:val="000000"/>
                <w:sz w:val="14"/>
                <w:szCs w:val="14"/>
              </w:rPr>
            </w:pPr>
            <w:ins w:id="873" w:author="James Midkiff" w:date="2021-06-02T18:02:00Z">
              <w:r w:rsidRPr="000324A0">
                <w:rPr>
                  <w:rFonts w:ascii="Arial" w:hAnsi="Arial" w:cs="Arial"/>
                  <w:color w:val="000000"/>
                  <w:sz w:val="14"/>
                  <w:szCs w:val="14"/>
                </w:rPr>
                <w:t>-0.30696</w:t>
              </w:r>
            </w:ins>
          </w:p>
        </w:tc>
        <w:tc>
          <w:tcPr>
            <w:tcW w:w="1710" w:type="dxa"/>
            <w:tcBorders>
              <w:top w:val="nil"/>
              <w:left w:val="nil"/>
              <w:bottom w:val="nil"/>
              <w:right w:val="nil"/>
            </w:tcBorders>
            <w:shd w:val="clear" w:color="000000" w:fill="FFFFFF"/>
            <w:vAlign w:val="center"/>
            <w:hideMark/>
            <w:tcPrChange w:id="874" w:author="James Midkiff" w:date="2021-06-02T18:08:00Z">
              <w:tcPr>
                <w:tcW w:w="824" w:type="dxa"/>
                <w:tcBorders>
                  <w:top w:val="nil"/>
                  <w:left w:val="nil"/>
                  <w:bottom w:val="nil"/>
                  <w:right w:val="nil"/>
                </w:tcBorders>
                <w:shd w:val="clear" w:color="000000" w:fill="FFFFFF"/>
                <w:vAlign w:val="center"/>
                <w:hideMark/>
              </w:tcPr>
            </w:tcPrChange>
          </w:tcPr>
          <w:p w14:paraId="0D4E5C25" w14:textId="77777777" w:rsidR="000324A0" w:rsidRPr="000324A0" w:rsidRDefault="000324A0" w:rsidP="000324A0">
            <w:pPr>
              <w:jc w:val="right"/>
              <w:rPr>
                <w:ins w:id="875" w:author="James Midkiff" w:date="2021-06-02T18:02:00Z"/>
                <w:rFonts w:ascii="Arial" w:hAnsi="Arial" w:cs="Arial"/>
                <w:color w:val="000000"/>
                <w:sz w:val="14"/>
                <w:szCs w:val="14"/>
              </w:rPr>
            </w:pPr>
            <w:ins w:id="876" w:author="James Midkiff" w:date="2021-06-02T18:02:00Z">
              <w:r w:rsidRPr="000324A0">
                <w:rPr>
                  <w:rFonts w:ascii="Arial" w:hAnsi="Arial" w:cs="Arial"/>
                  <w:color w:val="000000"/>
                  <w:sz w:val="14"/>
                  <w:szCs w:val="14"/>
                </w:rPr>
                <w:t>0.083647</w:t>
              </w:r>
            </w:ins>
          </w:p>
        </w:tc>
      </w:tr>
      <w:tr w:rsidR="000324A0" w:rsidRPr="000324A0" w14:paraId="45F37AB7" w14:textId="77777777" w:rsidTr="000324A0">
        <w:trPr>
          <w:trHeight w:val="432"/>
          <w:jc w:val="center"/>
          <w:ins w:id="877" w:author="James Midkiff" w:date="2021-06-02T18:02:00Z"/>
          <w:trPrChange w:id="878" w:author="James Midkiff" w:date="2021-06-02T18:08:00Z">
            <w:trPr>
              <w:trHeight w:val="960"/>
            </w:trPr>
          </w:trPrChange>
        </w:trPr>
        <w:tc>
          <w:tcPr>
            <w:tcW w:w="2160" w:type="dxa"/>
            <w:tcBorders>
              <w:top w:val="nil"/>
              <w:left w:val="nil"/>
              <w:bottom w:val="nil"/>
              <w:right w:val="nil"/>
            </w:tcBorders>
            <w:shd w:val="clear" w:color="000000" w:fill="F5F5F5"/>
            <w:vAlign w:val="center"/>
            <w:tcPrChange w:id="879" w:author="James Midkiff" w:date="2021-06-02T18:08:00Z">
              <w:tcPr>
                <w:tcW w:w="1800" w:type="dxa"/>
                <w:tcBorders>
                  <w:top w:val="nil"/>
                  <w:left w:val="nil"/>
                  <w:bottom w:val="nil"/>
                  <w:right w:val="nil"/>
                </w:tcBorders>
                <w:shd w:val="clear" w:color="000000" w:fill="F5F5F5"/>
                <w:vAlign w:val="center"/>
              </w:tcPr>
            </w:tcPrChange>
          </w:tcPr>
          <w:p w14:paraId="080C7CBD" w14:textId="61C51DC8" w:rsidR="000324A0" w:rsidRPr="000324A0" w:rsidRDefault="000324A0" w:rsidP="000324A0">
            <w:pPr>
              <w:rPr>
                <w:ins w:id="880" w:author="James Midkiff" w:date="2021-06-02T18:02:00Z"/>
                <w:rFonts w:ascii="Arial" w:hAnsi="Arial" w:cs="Arial"/>
                <w:b/>
                <w:bCs/>
                <w:color w:val="000000"/>
                <w:sz w:val="14"/>
                <w:szCs w:val="14"/>
              </w:rPr>
              <w:pPrChange w:id="881" w:author="James Midkiff" w:date="2021-06-02T18:07:00Z">
                <w:pPr>
                  <w:jc w:val="right"/>
                </w:pPr>
              </w:pPrChange>
            </w:pPr>
            <w:ins w:id="882" w:author="James Midkiff" w:date="2021-06-02T18:02:00Z">
              <w:r w:rsidRPr="000324A0">
                <w:rPr>
                  <w:rFonts w:ascii="Arial" w:hAnsi="Arial" w:cs="Arial"/>
                  <w:color w:val="000000"/>
                  <w:sz w:val="14"/>
                  <w:szCs w:val="14"/>
                </w:rPr>
                <w:t>(Prior Tax Year Market Value Estimate (Land</w:t>
              </w:r>
            </w:ins>
            <w:ins w:id="883" w:author="James Midkiff" w:date="2021-06-02T18:05:00Z">
              <w:r>
                <w:rPr>
                  <w:rFonts w:ascii="Arial" w:hAnsi="Arial" w:cs="Arial"/>
                  <w:color w:val="000000"/>
                  <w:sz w:val="14"/>
                  <w:szCs w:val="14"/>
                </w:rPr>
                <w:t>, mean)</w:t>
              </w:r>
            </w:ins>
          </w:p>
        </w:tc>
        <w:tc>
          <w:tcPr>
            <w:tcW w:w="1800" w:type="dxa"/>
            <w:tcBorders>
              <w:top w:val="nil"/>
              <w:left w:val="nil"/>
              <w:bottom w:val="nil"/>
              <w:right w:val="nil"/>
            </w:tcBorders>
            <w:shd w:val="clear" w:color="000000" w:fill="F5F5F5"/>
            <w:vAlign w:val="center"/>
            <w:tcPrChange w:id="884" w:author="James Midkiff" w:date="2021-06-02T18:08:00Z">
              <w:tcPr>
                <w:tcW w:w="1800" w:type="dxa"/>
                <w:tcBorders>
                  <w:top w:val="nil"/>
                  <w:left w:val="nil"/>
                  <w:bottom w:val="nil"/>
                  <w:right w:val="nil"/>
                </w:tcBorders>
                <w:shd w:val="clear" w:color="000000" w:fill="F5F5F5"/>
                <w:vAlign w:val="center"/>
              </w:tcPr>
            </w:tcPrChange>
          </w:tcPr>
          <w:p w14:paraId="18CB2253" w14:textId="5ED64191" w:rsidR="000324A0" w:rsidRPr="000324A0" w:rsidRDefault="000324A0" w:rsidP="000324A0">
            <w:pPr>
              <w:jc w:val="right"/>
              <w:rPr>
                <w:ins w:id="885" w:author="James Midkiff" w:date="2021-06-02T18:03:00Z"/>
                <w:rFonts w:ascii="Arial" w:hAnsi="Arial" w:cs="Arial"/>
                <w:b/>
                <w:bCs/>
                <w:color w:val="000000"/>
                <w:sz w:val="14"/>
                <w:szCs w:val="14"/>
              </w:rPr>
            </w:pPr>
            <w:ins w:id="886" w:author="James Midkiff" w:date="2021-06-02T18:03:00Z">
              <w:r w:rsidRPr="000324A0">
                <w:rPr>
                  <w:rFonts w:ascii="Arial" w:hAnsi="Arial" w:cs="Arial"/>
                  <w:color w:val="000000"/>
                  <w:sz w:val="14"/>
                  <w:szCs w:val="14"/>
                </w:rPr>
                <w:t>0.560048</w:t>
              </w:r>
            </w:ins>
          </w:p>
        </w:tc>
        <w:tc>
          <w:tcPr>
            <w:tcW w:w="1647" w:type="dxa"/>
            <w:tcBorders>
              <w:top w:val="nil"/>
              <w:left w:val="nil"/>
              <w:bottom w:val="nil"/>
              <w:right w:val="nil"/>
            </w:tcBorders>
            <w:shd w:val="clear" w:color="000000" w:fill="F5F5F5"/>
            <w:vAlign w:val="center"/>
            <w:hideMark/>
            <w:tcPrChange w:id="887" w:author="James Midkiff" w:date="2021-06-02T18:08:00Z">
              <w:tcPr>
                <w:tcW w:w="1647" w:type="dxa"/>
                <w:tcBorders>
                  <w:top w:val="nil"/>
                  <w:left w:val="nil"/>
                  <w:bottom w:val="nil"/>
                  <w:right w:val="nil"/>
                </w:tcBorders>
                <w:shd w:val="clear" w:color="000000" w:fill="F5F5F5"/>
                <w:vAlign w:val="center"/>
                <w:hideMark/>
              </w:tcPr>
            </w:tcPrChange>
          </w:tcPr>
          <w:p w14:paraId="3DC6D477" w14:textId="77777777" w:rsidR="000324A0" w:rsidRPr="000324A0" w:rsidRDefault="000324A0" w:rsidP="000324A0">
            <w:pPr>
              <w:jc w:val="right"/>
              <w:rPr>
                <w:ins w:id="888" w:author="James Midkiff" w:date="2021-06-02T18:02:00Z"/>
                <w:rFonts w:ascii="Arial" w:hAnsi="Arial" w:cs="Arial"/>
                <w:color w:val="000000"/>
                <w:sz w:val="14"/>
                <w:szCs w:val="14"/>
              </w:rPr>
            </w:pPr>
            <w:ins w:id="889" w:author="James Midkiff" w:date="2021-06-02T18:02:00Z">
              <w:r w:rsidRPr="000324A0">
                <w:rPr>
                  <w:rFonts w:ascii="Arial" w:hAnsi="Arial" w:cs="Arial"/>
                  <w:color w:val="000000"/>
                  <w:sz w:val="14"/>
                  <w:szCs w:val="14"/>
                </w:rPr>
                <w:t>-0.280024</w:t>
              </w:r>
            </w:ins>
          </w:p>
        </w:tc>
        <w:tc>
          <w:tcPr>
            <w:tcW w:w="1863" w:type="dxa"/>
            <w:tcBorders>
              <w:top w:val="nil"/>
              <w:left w:val="nil"/>
              <w:bottom w:val="nil"/>
              <w:right w:val="nil"/>
            </w:tcBorders>
            <w:shd w:val="clear" w:color="000000" w:fill="F5F5F5"/>
            <w:vAlign w:val="center"/>
            <w:hideMark/>
            <w:tcPrChange w:id="890" w:author="James Midkiff" w:date="2021-06-02T18:08:00Z">
              <w:tcPr>
                <w:tcW w:w="1413" w:type="dxa"/>
                <w:tcBorders>
                  <w:top w:val="nil"/>
                  <w:left w:val="nil"/>
                  <w:bottom w:val="nil"/>
                  <w:right w:val="nil"/>
                </w:tcBorders>
                <w:shd w:val="clear" w:color="000000" w:fill="F5F5F5"/>
                <w:vAlign w:val="center"/>
                <w:hideMark/>
              </w:tcPr>
            </w:tcPrChange>
          </w:tcPr>
          <w:p w14:paraId="0FD1BDF0" w14:textId="77777777" w:rsidR="000324A0" w:rsidRPr="000324A0" w:rsidRDefault="000324A0" w:rsidP="000324A0">
            <w:pPr>
              <w:jc w:val="right"/>
              <w:rPr>
                <w:ins w:id="891" w:author="James Midkiff" w:date="2021-06-02T18:02:00Z"/>
                <w:rFonts w:ascii="Arial" w:hAnsi="Arial" w:cs="Arial"/>
                <w:color w:val="000000"/>
                <w:sz w:val="14"/>
                <w:szCs w:val="14"/>
              </w:rPr>
            </w:pPr>
            <w:ins w:id="892" w:author="James Midkiff" w:date="2021-06-02T18:02:00Z">
              <w:r w:rsidRPr="000324A0">
                <w:rPr>
                  <w:rFonts w:ascii="Arial" w:hAnsi="Arial" w:cs="Arial"/>
                  <w:color w:val="000000"/>
                  <w:sz w:val="14"/>
                  <w:szCs w:val="14"/>
                </w:rPr>
                <w:t>0.075098</w:t>
              </w:r>
            </w:ins>
          </w:p>
        </w:tc>
        <w:tc>
          <w:tcPr>
            <w:tcW w:w="1710" w:type="dxa"/>
            <w:tcBorders>
              <w:top w:val="nil"/>
              <w:left w:val="nil"/>
              <w:bottom w:val="nil"/>
              <w:right w:val="nil"/>
            </w:tcBorders>
            <w:shd w:val="clear" w:color="000000" w:fill="F5F5F5"/>
            <w:vAlign w:val="center"/>
            <w:hideMark/>
            <w:tcPrChange w:id="893" w:author="James Midkiff" w:date="2021-06-02T18:08:00Z">
              <w:tcPr>
                <w:tcW w:w="824" w:type="dxa"/>
                <w:tcBorders>
                  <w:top w:val="nil"/>
                  <w:left w:val="nil"/>
                  <w:bottom w:val="nil"/>
                  <w:right w:val="nil"/>
                </w:tcBorders>
                <w:shd w:val="clear" w:color="000000" w:fill="F5F5F5"/>
                <w:vAlign w:val="center"/>
                <w:hideMark/>
              </w:tcPr>
            </w:tcPrChange>
          </w:tcPr>
          <w:p w14:paraId="7C705875" w14:textId="77777777" w:rsidR="000324A0" w:rsidRPr="000324A0" w:rsidRDefault="000324A0" w:rsidP="000324A0">
            <w:pPr>
              <w:jc w:val="right"/>
              <w:rPr>
                <w:ins w:id="894" w:author="James Midkiff" w:date="2021-06-02T18:02:00Z"/>
                <w:rFonts w:ascii="Arial" w:hAnsi="Arial" w:cs="Arial"/>
                <w:color w:val="000000"/>
                <w:sz w:val="14"/>
                <w:szCs w:val="14"/>
              </w:rPr>
            </w:pPr>
            <w:ins w:id="895" w:author="James Midkiff" w:date="2021-06-02T18:02:00Z">
              <w:r w:rsidRPr="000324A0">
                <w:rPr>
                  <w:rFonts w:ascii="Arial" w:hAnsi="Arial" w:cs="Arial"/>
                  <w:color w:val="000000"/>
                  <w:sz w:val="14"/>
                  <w:szCs w:val="14"/>
                </w:rPr>
                <w:t>0.204926</w:t>
              </w:r>
            </w:ins>
          </w:p>
        </w:tc>
      </w:tr>
      <w:tr w:rsidR="000324A0" w:rsidRPr="000324A0" w14:paraId="01AFB28E" w14:textId="77777777" w:rsidTr="000324A0">
        <w:trPr>
          <w:trHeight w:val="432"/>
          <w:jc w:val="center"/>
          <w:ins w:id="896" w:author="James Midkiff" w:date="2021-06-02T18:02:00Z"/>
          <w:trPrChange w:id="897" w:author="James Midkiff" w:date="2021-06-02T18:08:00Z">
            <w:trPr>
              <w:trHeight w:val="288"/>
            </w:trPr>
          </w:trPrChange>
        </w:trPr>
        <w:tc>
          <w:tcPr>
            <w:tcW w:w="2160" w:type="dxa"/>
            <w:tcBorders>
              <w:top w:val="nil"/>
              <w:left w:val="nil"/>
              <w:bottom w:val="nil"/>
              <w:right w:val="nil"/>
            </w:tcBorders>
            <w:shd w:val="clear" w:color="000000" w:fill="FFFFFF"/>
            <w:vAlign w:val="center"/>
            <w:tcPrChange w:id="898" w:author="James Midkiff" w:date="2021-06-02T18:08:00Z">
              <w:tcPr>
                <w:tcW w:w="1800" w:type="dxa"/>
                <w:tcBorders>
                  <w:top w:val="nil"/>
                  <w:left w:val="nil"/>
                  <w:bottom w:val="nil"/>
                  <w:right w:val="nil"/>
                </w:tcBorders>
                <w:shd w:val="clear" w:color="000000" w:fill="FFFFFF"/>
                <w:vAlign w:val="center"/>
              </w:tcPr>
            </w:tcPrChange>
          </w:tcPr>
          <w:p w14:paraId="1E02B135" w14:textId="093E85D4" w:rsidR="000324A0" w:rsidRPr="000324A0" w:rsidRDefault="000324A0" w:rsidP="000324A0">
            <w:pPr>
              <w:rPr>
                <w:ins w:id="899" w:author="James Midkiff" w:date="2021-06-02T18:02:00Z"/>
                <w:rFonts w:ascii="Arial" w:hAnsi="Arial" w:cs="Arial"/>
                <w:color w:val="000000"/>
                <w:sz w:val="14"/>
                <w:szCs w:val="14"/>
                <w:rPrChange w:id="900" w:author="James Midkiff" w:date="2021-06-02T18:05:00Z">
                  <w:rPr>
                    <w:ins w:id="901" w:author="James Midkiff" w:date="2021-06-02T18:02:00Z"/>
                    <w:rFonts w:ascii="Arial" w:hAnsi="Arial" w:cs="Arial"/>
                    <w:b/>
                    <w:bCs/>
                    <w:color w:val="000000"/>
                    <w:sz w:val="14"/>
                    <w:szCs w:val="14"/>
                  </w:rPr>
                </w:rPrChange>
              </w:rPr>
              <w:pPrChange w:id="902" w:author="James Midkiff" w:date="2021-06-02T18:07:00Z">
                <w:pPr>
                  <w:jc w:val="right"/>
                </w:pPr>
              </w:pPrChange>
            </w:pPr>
            <w:ins w:id="903" w:author="James Midkiff" w:date="2021-06-02T18:05:00Z">
              <w:r w:rsidRPr="000324A0">
                <w:rPr>
                  <w:rFonts w:ascii="Arial" w:hAnsi="Arial" w:cs="Arial"/>
                  <w:color w:val="000000"/>
                  <w:sz w:val="14"/>
                  <w:szCs w:val="14"/>
                  <w:rPrChange w:id="904" w:author="James Midkiff" w:date="2021-06-02T18:05:00Z">
                    <w:rPr>
                      <w:rFonts w:ascii="Arial" w:hAnsi="Arial" w:cs="Arial"/>
                      <w:b/>
                      <w:bCs/>
                      <w:color w:val="000000"/>
                      <w:sz w:val="14"/>
                      <w:szCs w:val="14"/>
                    </w:rPr>
                  </w:rPrChange>
                </w:rPr>
                <w:t>Occupied Housing Units</w:t>
              </w:r>
            </w:ins>
          </w:p>
        </w:tc>
        <w:tc>
          <w:tcPr>
            <w:tcW w:w="1800" w:type="dxa"/>
            <w:tcBorders>
              <w:top w:val="nil"/>
              <w:left w:val="nil"/>
              <w:bottom w:val="nil"/>
              <w:right w:val="nil"/>
            </w:tcBorders>
            <w:shd w:val="clear" w:color="000000" w:fill="FFFFFF"/>
            <w:vAlign w:val="center"/>
            <w:tcPrChange w:id="905" w:author="James Midkiff" w:date="2021-06-02T18:08:00Z">
              <w:tcPr>
                <w:tcW w:w="1800" w:type="dxa"/>
                <w:tcBorders>
                  <w:top w:val="nil"/>
                  <w:left w:val="nil"/>
                  <w:bottom w:val="nil"/>
                  <w:right w:val="nil"/>
                </w:tcBorders>
                <w:shd w:val="clear" w:color="000000" w:fill="FFFFFF"/>
                <w:vAlign w:val="center"/>
              </w:tcPr>
            </w:tcPrChange>
          </w:tcPr>
          <w:p w14:paraId="7E328296" w14:textId="5C9E3197" w:rsidR="000324A0" w:rsidRPr="000324A0" w:rsidRDefault="000324A0" w:rsidP="000324A0">
            <w:pPr>
              <w:jc w:val="right"/>
              <w:rPr>
                <w:ins w:id="906" w:author="James Midkiff" w:date="2021-06-02T18:03:00Z"/>
                <w:rFonts w:ascii="Arial" w:hAnsi="Arial" w:cs="Arial"/>
                <w:b/>
                <w:bCs/>
                <w:color w:val="000000"/>
                <w:sz w:val="14"/>
                <w:szCs w:val="14"/>
              </w:rPr>
            </w:pPr>
            <w:ins w:id="907" w:author="James Midkiff" w:date="2021-06-02T18:03:00Z">
              <w:r w:rsidRPr="000324A0">
                <w:rPr>
                  <w:rFonts w:ascii="Arial" w:hAnsi="Arial" w:cs="Arial"/>
                  <w:color w:val="000000"/>
                  <w:sz w:val="14"/>
                  <w:szCs w:val="14"/>
                </w:rPr>
                <w:t>0.521688</w:t>
              </w:r>
            </w:ins>
          </w:p>
        </w:tc>
        <w:tc>
          <w:tcPr>
            <w:tcW w:w="1647" w:type="dxa"/>
            <w:tcBorders>
              <w:top w:val="nil"/>
              <w:left w:val="nil"/>
              <w:bottom w:val="nil"/>
              <w:right w:val="nil"/>
            </w:tcBorders>
            <w:shd w:val="clear" w:color="000000" w:fill="FFFFFF"/>
            <w:vAlign w:val="center"/>
            <w:hideMark/>
            <w:tcPrChange w:id="908" w:author="James Midkiff" w:date="2021-06-02T18:08:00Z">
              <w:tcPr>
                <w:tcW w:w="1647" w:type="dxa"/>
                <w:tcBorders>
                  <w:top w:val="nil"/>
                  <w:left w:val="nil"/>
                  <w:bottom w:val="nil"/>
                  <w:right w:val="nil"/>
                </w:tcBorders>
                <w:shd w:val="clear" w:color="000000" w:fill="FFFFFF"/>
                <w:vAlign w:val="center"/>
                <w:hideMark/>
              </w:tcPr>
            </w:tcPrChange>
          </w:tcPr>
          <w:p w14:paraId="24C605B3" w14:textId="77777777" w:rsidR="000324A0" w:rsidRPr="000324A0" w:rsidRDefault="000324A0" w:rsidP="000324A0">
            <w:pPr>
              <w:jc w:val="right"/>
              <w:rPr>
                <w:ins w:id="909" w:author="James Midkiff" w:date="2021-06-02T18:02:00Z"/>
                <w:rFonts w:ascii="Arial" w:hAnsi="Arial" w:cs="Arial"/>
                <w:color w:val="000000"/>
                <w:sz w:val="14"/>
                <w:szCs w:val="14"/>
              </w:rPr>
            </w:pPr>
            <w:ins w:id="910" w:author="James Midkiff" w:date="2021-06-02T18:02:00Z">
              <w:r w:rsidRPr="000324A0">
                <w:rPr>
                  <w:rFonts w:ascii="Arial" w:hAnsi="Arial" w:cs="Arial"/>
                  <w:color w:val="000000"/>
                  <w:sz w:val="14"/>
                  <w:szCs w:val="14"/>
                </w:rPr>
                <w:t>0.260844</w:t>
              </w:r>
            </w:ins>
          </w:p>
        </w:tc>
        <w:tc>
          <w:tcPr>
            <w:tcW w:w="1863" w:type="dxa"/>
            <w:tcBorders>
              <w:top w:val="nil"/>
              <w:left w:val="nil"/>
              <w:bottom w:val="nil"/>
              <w:right w:val="nil"/>
            </w:tcBorders>
            <w:shd w:val="clear" w:color="000000" w:fill="FFFFFF"/>
            <w:vAlign w:val="center"/>
            <w:hideMark/>
            <w:tcPrChange w:id="911" w:author="James Midkiff" w:date="2021-06-02T18:08:00Z">
              <w:tcPr>
                <w:tcW w:w="1413" w:type="dxa"/>
                <w:tcBorders>
                  <w:top w:val="nil"/>
                  <w:left w:val="nil"/>
                  <w:bottom w:val="nil"/>
                  <w:right w:val="nil"/>
                </w:tcBorders>
                <w:shd w:val="clear" w:color="000000" w:fill="FFFFFF"/>
                <w:vAlign w:val="center"/>
                <w:hideMark/>
              </w:tcPr>
            </w:tcPrChange>
          </w:tcPr>
          <w:p w14:paraId="5BD55CAC" w14:textId="77777777" w:rsidR="000324A0" w:rsidRPr="000324A0" w:rsidRDefault="000324A0" w:rsidP="000324A0">
            <w:pPr>
              <w:jc w:val="right"/>
              <w:rPr>
                <w:ins w:id="912" w:author="James Midkiff" w:date="2021-06-02T18:02:00Z"/>
                <w:rFonts w:ascii="Arial" w:hAnsi="Arial" w:cs="Arial"/>
                <w:color w:val="000000"/>
                <w:sz w:val="14"/>
                <w:szCs w:val="14"/>
              </w:rPr>
            </w:pPr>
            <w:ins w:id="913" w:author="James Midkiff" w:date="2021-06-02T18:02:00Z">
              <w:r w:rsidRPr="000324A0">
                <w:rPr>
                  <w:rFonts w:ascii="Arial" w:hAnsi="Arial" w:cs="Arial"/>
                  <w:color w:val="000000"/>
                  <w:sz w:val="14"/>
                  <w:szCs w:val="14"/>
                </w:rPr>
                <w:t>-0.00672</w:t>
              </w:r>
            </w:ins>
          </w:p>
        </w:tc>
        <w:tc>
          <w:tcPr>
            <w:tcW w:w="1710" w:type="dxa"/>
            <w:tcBorders>
              <w:top w:val="nil"/>
              <w:left w:val="nil"/>
              <w:bottom w:val="nil"/>
              <w:right w:val="nil"/>
            </w:tcBorders>
            <w:shd w:val="clear" w:color="000000" w:fill="FFFFFF"/>
            <w:vAlign w:val="center"/>
            <w:hideMark/>
            <w:tcPrChange w:id="914" w:author="James Midkiff" w:date="2021-06-02T18:08:00Z">
              <w:tcPr>
                <w:tcW w:w="824" w:type="dxa"/>
                <w:tcBorders>
                  <w:top w:val="nil"/>
                  <w:left w:val="nil"/>
                  <w:bottom w:val="nil"/>
                  <w:right w:val="nil"/>
                </w:tcBorders>
                <w:shd w:val="clear" w:color="000000" w:fill="FFFFFF"/>
                <w:vAlign w:val="center"/>
                <w:hideMark/>
              </w:tcPr>
            </w:tcPrChange>
          </w:tcPr>
          <w:p w14:paraId="2351189D" w14:textId="77777777" w:rsidR="000324A0" w:rsidRPr="000324A0" w:rsidRDefault="000324A0" w:rsidP="000324A0">
            <w:pPr>
              <w:jc w:val="right"/>
              <w:rPr>
                <w:ins w:id="915" w:author="James Midkiff" w:date="2021-06-02T18:02:00Z"/>
                <w:rFonts w:ascii="Arial" w:hAnsi="Arial" w:cs="Arial"/>
                <w:color w:val="000000"/>
                <w:sz w:val="14"/>
                <w:szCs w:val="14"/>
              </w:rPr>
            </w:pPr>
            <w:ins w:id="916" w:author="James Midkiff" w:date="2021-06-02T18:02:00Z">
              <w:r w:rsidRPr="000324A0">
                <w:rPr>
                  <w:rFonts w:ascii="Arial" w:hAnsi="Arial" w:cs="Arial"/>
                  <w:color w:val="000000"/>
                  <w:sz w:val="14"/>
                  <w:szCs w:val="14"/>
                </w:rPr>
                <w:t>-0.254124</w:t>
              </w:r>
            </w:ins>
          </w:p>
        </w:tc>
      </w:tr>
      <w:tr w:rsidR="000324A0" w:rsidRPr="000324A0" w14:paraId="48B31A3E" w14:textId="77777777" w:rsidTr="000324A0">
        <w:trPr>
          <w:trHeight w:val="432"/>
          <w:jc w:val="center"/>
          <w:ins w:id="917" w:author="James Midkiff" w:date="2021-06-02T18:02:00Z"/>
          <w:trPrChange w:id="918" w:author="James Midkiff" w:date="2021-06-02T18:08:00Z">
            <w:trPr>
              <w:trHeight w:val="384"/>
            </w:trPr>
          </w:trPrChange>
        </w:trPr>
        <w:tc>
          <w:tcPr>
            <w:tcW w:w="2160" w:type="dxa"/>
            <w:tcBorders>
              <w:top w:val="nil"/>
              <w:left w:val="nil"/>
              <w:bottom w:val="nil"/>
              <w:right w:val="nil"/>
            </w:tcBorders>
            <w:shd w:val="clear" w:color="000000" w:fill="F5F5F5"/>
            <w:vAlign w:val="center"/>
            <w:tcPrChange w:id="919" w:author="James Midkiff" w:date="2021-06-02T18:08:00Z">
              <w:tcPr>
                <w:tcW w:w="1800" w:type="dxa"/>
                <w:tcBorders>
                  <w:top w:val="nil"/>
                  <w:left w:val="nil"/>
                  <w:bottom w:val="nil"/>
                  <w:right w:val="nil"/>
                </w:tcBorders>
                <w:shd w:val="clear" w:color="000000" w:fill="F5F5F5"/>
                <w:vAlign w:val="center"/>
              </w:tcPr>
            </w:tcPrChange>
          </w:tcPr>
          <w:p w14:paraId="1FDE2CAF" w14:textId="2A6F405E" w:rsidR="000324A0" w:rsidRPr="000324A0" w:rsidRDefault="000324A0" w:rsidP="000324A0">
            <w:pPr>
              <w:rPr>
                <w:ins w:id="920" w:author="James Midkiff" w:date="2021-06-02T18:02:00Z"/>
                <w:rFonts w:ascii="Arial" w:hAnsi="Arial" w:cs="Arial"/>
                <w:b/>
                <w:bCs/>
                <w:color w:val="000000"/>
                <w:sz w:val="14"/>
                <w:szCs w:val="14"/>
              </w:rPr>
              <w:pPrChange w:id="921" w:author="James Midkiff" w:date="2021-06-02T18:07:00Z">
                <w:pPr>
                  <w:jc w:val="right"/>
                </w:pPr>
              </w:pPrChange>
            </w:pPr>
            <w:ins w:id="922" w:author="James Midkiff" w:date="2021-06-02T18:02:00Z">
              <w:r w:rsidRPr="000324A0">
                <w:rPr>
                  <w:rFonts w:ascii="Arial" w:hAnsi="Arial" w:cs="Arial"/>
                  <w:color w:val="000000"/>
                  <w:sz w:val="14"/>
                  <w:szCs w:val="14"/>
                </w:rPr>
                <w:t>Property Class_211.0</w:t>
              </w:r>
            </w:ins>
          </w:p>
        </w:tc>
        <w:tc>
          <w:tcPr>
            <w:tcW w:w="1800" w:type="dxa"/>
            <w:tcBorders>
              <w:top w:val="nil"/>
              <w:left w:val="nil"/>
              <w:bottom w:val="nil"/>
              <w:right w:val="nil"/>
            </w:tcBorders>
            <w:shd w:val="clear" w:color="000000" w:fill="F5F5F5"/>
            <w:vAlign w:val="center"/>
            <w:tcPrChange w:id="923" w:author="James Midkiff" w:date="2021-06-02T18:08:00Z">
              <w:tcPr>
                <w:tcW w:w="1800" w:type="dxa"/>
                <w:tcBorders>
                  <w:top w:val="nil"/>
                  <w:left w:val="nil"/>
                  <w:bottom w:val="nil"/>
                  <w:right w:val="nil"/>
                </w:tcBorders>
                <w:shd w:val="clear" w:color="000000" w:fill="F5F5F5"/>
                <w:vAlign w:val="center"/>
              </w:tcPr>
            </w:tcPrChange>
          </w:tcPr>
          <w:p w14:paraId="165BFE59" w14:textId="3BE1467F" w:rsidR="000324A0" w:rsidRPr="000324A0" w:rsidRDefault="000324A0" w:rsidP="000324A0">
            <w:pPr>
              <w:jc w:val="right"/>
              <w:rPr>
                <w:ins w:id="924" w:author="James Midkiff" w:date="2021-06-02T18:03:00Z"/>
                <w:rFonts w:ascii="Arial" w:hAnsi="Arial" w:cs="Arial"/>
                <w:b/>
                <w:bCs/>
                <w:color w:val="000000"/>
                <w:sz w:val="14"/>
                <w:szCs w:val="14"/>
              </w:rPr>
            </w:pPr>
            <w:ins w:id="925" w:author="James Midkiff" w:date="2021-06-02T18:03:00Z">
              <w:r w:rsidRPr="000324A0">
                <w:rPr>
                  <w:rFonts w:ascii="Arial" w:hAnsi="Arial" w:cs="Arial"/>
                  <w:color w:val="000000"/>
                  <w:sz w:val="14"/>
                  <w:szCs w:val="14"/>
                </w:rPr>
                <w:t>0.470416</w:t>
              </w:r>
            </w:ins>
          </w:p>
        </w:tc>
        <w:tc>
          <w:tcPr>
            <w:tcW w:w="1647" w:type="dxa"/>
            <w:tcBorders>
              <w:top w:val="nil"/>
              <w:left w:val="nil"/>
              <w:bottom w:val="nil"/>
              <w:right w:val="nil"/>
            </w:tcBorders>
            <w:shd w:val="clear" w:color="000000" w:fill="F5F5F5"/>
            <w:vAlign w:val="center"/>
            <w:hideMark/>
            <w:tcPrChange w:id="926" w:author="James Midkiff" w:date="2021-06-02T18:08:00Z">
              <w:tcPr>
                <w:tcW w:w="1647" w:type="dxa"/>
                <w:tcBorders>
                  <w:top w:val="nil"/>
                  <w:left w:val="nil"/>
                  <w:bottom w:val="nil"/>
                  <w:right w:val="nil"/>
                </w:tcBorders>
                <w:shd w:val="clear" w:color="000000" w:fill="F5F5F5"/>
                <w:vAlign w:val="center"/>
                <w:hideMark/>
              </w:tcPr>
            </w:tcPrChange>
          </w:tcPr>
          <w:p w14:paraId="57A49865" w14:textId="77777777" w:rsidR="000324A0" w:rsidRPr="000324A0" w:rsidRDefault="000324A0" w:rsidP="000324A0">
            <w:pPr>
              <w:jc w:val="right"/>
              <w:rPr>
                <w:ins w:id="927" w:author="James Midkiff" w:date="2021-06-02T18:02:00Z"/>
                <w:rFonts w:ascii="Arial" w:hAnsi="Arial" w:cs="Arial"/>
                <w:color w:val="000000"/>
                <w:sz w:val="14"/>
                <w:szCs w:val="14"/>
              </w:rPr>
            </w:pPr>
            <w:ins w:id="928" w:author="James Midkiff" w:date="2021-06-02T18:02:00Z">
              <w:r w:rsidRPr="000324A0">
                <w:rPr>
                  <w:rFonts w:ascii="Arial" w:hAnsi="Arial" w:cs="Arial"/>
                  <w:color w:val="000000"/>
                  <w:sz w:val="14"/>
                  <w:szCs w:val="14"/>
                </w:rPr>
                <w:t>0.235208</w:t>
              </w:r>
            </w:ins>
          </w:p>
        </w:tc>
        <w:tc>
          <w:tcPr>
            <w:tcW w:w="1863" w:type="dxa"/>
            <w:tcBorders>
              <w:top w:val="nil"/>
              <w:left w:val="nil"/>
              <w:bottom w:val="nil"/>
              <w:right w:val="nil"/>
            </w:tcBorders>
            <w:shd w:val="clear" w:color="000000" w:fill="F5F5F5"/>
            <w:vAlign w:val="center"/>
            <w:hideMark/>
            <w:tcPrChange w:id="929" w:author="James Midkiff" w:date="2021-06-02T18:08:00Z">
              <w:tcPr>
                <w:tcW w:w="1413" w:type="dxa"/>
                <w:tcBorders>
                  <w:top w:val="nil"/>
                  <w:left w:val="nil"/>
                  <w:bottom w:val="nil"/>
                  <w:right w:val="nil"/>
                </w:tcBorders>
                <w:shd w:val="clear" w:color="000000" w:fill="F5F5F5"/>
                <w:vAlign w:val="center"/>
                <w:hideMark/>
              </w:tcPr>
            </w:tcPrChange>
          </w:tcPr>
          <w:p w14:paraId="60772CE3" w14:textId="77777777" w:rsidR="000324A0" w:rsidRPr="000324A0" w:rsidRDefault="000324A0" w:rsidP="000324A0">
            <w:pPr>
              <w:jc w:val="right"/>
              <w:rPr>
                <w:ins w:id="930" w:author="James Midkiff" w:date="2021-06-02T18:02:00Z"/>
                <w:rFonts w:ascii="Arial" w:hAnsi="Arial" w:cs="Arial"/>
                <w:color w:val="000000"/>
                <w:sz w:val="14"/>
                <w:szCs w:val="14"/>
              </w:rPr>
            </w:pPr>
            <w:ins w:id="931" w:author="James Midkiff" w:date="2021-06-02T18:02:00Z">
              <w:r w:rsidRPr="000324A0">
                <w:rPr>
                  <w:rFonts w:ascii="Arial" w:hAnsi="Arial" w:cs="Arial"/>
                  <w:color w:val="000000"/>
                  <w:sz w:val="14"/>
                  <w:szCs w:val="14"/>
                </w:rPr>
                <w:t>-0.073942</w:t>
              </w:r>
            </w:ins>
          </w:p>
        </w:tc>
        <w:tc>
          <w:tcPr>
            <w:tcW w:w="1710" w:type="dxa"/>
            <w:tcBorders>
              <w:top w:val="nil"/>
              <w:left w:val="nil"/>
              <w:bottom w:val="nil"/>
              <w:right w:val="nil"/>
            </w:tcBorders>
            <w:shd w:val="clear" w:color="000000" w:fill="F5F5F5"/>
            <w:vAlign w:val="center"/>
            <w:hideMark/>
            <w:tcPrChange w:id="932" w:author="James Midkiff" w:date="2021-06-02T18:08:00Z">
              <w:tcPr>
                <w:tcW w:w="824" w:type="dxa"/>
                <w:tcBorders>
                  <w:top w:val="nil"/>
                  <w:left w:val="nil"/>
                  <w:bottom w:val="nil"/>
                  <w:right w:val="nil"/>
                </w:tcBorders>
                <w:shd w:val="clear" w:color="000000" w:fill="F5F5F5"/>
                <w:vAlign w:val="center"/>
                <w:hideMark/>
              </w:tcPr>
            </w:tcPrChange>
          </w:tcPr>
          <w:p w14:paraId="5701E445" w14:textId="77777777" w:rsidR="000324A0" w:rsidRPr="000324A0" w:rsidRDefault="000324A0" w:rsidP="000324A0">
            <w:pPr>
              <w:jc w:val="right"/>
              <w:rPr>
                <w:ins w:id="933" w:author="James Midkiff" w:date="2021-06-02T18:02:00Z"/>
                <w:rFonts w:ascii="Arial" w:hAnsi="Arial" w:cs="Arial"/>
                <w:color w:val="000000"/>
                <w:sz w:val="14"/>
                <w:szCs w:val="14"/>
              </w:rPr>
            </w:pPr>
            <w:ins w:id="934" w:author="James Midkiff" w:date="2021-06-02T18:02:00Z">
              <w:r w:rsidRPr="000324A0">
                <w:rPr>
                  <w:rFonts w:ascii="Arial" w:hAnsi="Arial" w:cs="Arial"/>
                  <w:color w:val="000000"/>
                  <w:sz w:val="14"/>
                  <w:szCs w:val="14"/>
                </w:rPr>
                <w:t>-0.161266</w:t>
              </w:r>
            </w:ins>
          </w:p>
        </w:tc>
      </w:tr>
      <w:tr w:rsidR="000324A0" w:rsidRPr="000324A0" w14:paraId="22BA767E" w14:textId="77777777" w:rsidTr="000324A0">
        <w:trPr>
          <w:trHeight w:val="432"/>
          <w:jc w:val="center"/>
          <w:ins w:id="935" w:author="James Midkiff" w:date="2021-06-02T18:02:00Z"/>
          <w:trPrChange w:id="936" w:author="James Midkiff" w:date="2021-06-02T18:08:00Z">
            <w:trPr>
              <w:trHeight w:val="384"/>
            </w:trPr>
          </w:trPrChange>
        </w:trPr>
        <w:tc>
          <w:tcPr>
            <w:tcW w:w="2160" w:type="dxa"/>
            <w:tcBorders>
              <w:top w:val="nil"/>
              <w:left w:val="nil"/>
              <w:bottom w:val="nil"/>
              <w:right w:val="nil"/>
            </w:tcBorders>
            <w:shd w:val="clear" w:color="000000" w:fill="FFFFFF"/>
            <w:vAlign w:val="center"/>
            <w:tcPrChange w:id="937" w:author="James Midkiff" w:date="2021-06-02T18:08:00Z">
              <w:tcPr>
                <w:tcW w:w="1800" w:type="dxa"/>
                <w:tcBorders>
                  <w:top w:val="nil"/>
                  <w:left w:val="nil"/>
                  <w:bottom w:val="nil"/>
                  <w:right w:val="nil"/>
                </w:tcBorders>
                <w:shd w:val="clear" w:color="000000" w:fill="FFFFFF"/>
                <w:vAlign w:val="center"/>
              </w:tcPr>
            </w:tcPrChange>
          </w:tcPr>
          <w:p w14:paraId="1FF701C4" w14:textId="090519AA" w:rsidR="000324A0" w:rsidRPr="000324A0" w:rsidRDefault="000324A0" w:rsidP="000324A0">
            <w:pPr>
              <w:rPr>
                <w:ins w:id="938" w:author="James Midkiff" w:date="2021-06-02T18:02:00Z"/>
                <w:rFonts w:ascii="Arial" w:hAnsi="Arial" w:cs="Arial"/>
                <w:b/>
                <w:bCs/>
                <w:color w:val="000000"/>
                <w:sz w:val="14"/>
                <w:szCs w:val="14"/>
              </w:rPr>
              <w:pPrChange w:id="939" w:author="James Midkiff" w:date="2021-06-02T18:07:00Z">
                <w:pPr>
                  <w:jc w:val="right"/>
                </w:pPr>
              </w:pPrChange>
            </w:pPr>
            <w:ins w:id="940" w:author="James Midkiff" w:date="2021-06-02T18:02:00Z">
              <w:r w:rsidRPr="000324A0">
                <w:rPr>
                  <w:rFonts w:ascii="Arial" w:hAnsi="Arial" w:cs="Arial"/>
                  <w:color w:val="000000"/>
                  <w:sz w:val="14"/>
                  <w:szCs w:val="14"/>
                </w:rPr>
                <w:t>Property Class_278.0</w:t>
              </w:r>
            </w:ins>
          </w:p>
        </w:tc>
        <w:tc>
          <w:tcPr>
            <w:tcW w:w="1800" w:type="dxa"/>
            <w:tcBorders>
              <w:top w:val="nil"/>
              <w:left w:val="nil"/>
              <w:bottom w:val="nil"/>
              <w:right w:val="nil"/>
            </w:tcBorders>
            <w:shd w:val="clear" w:color="000000" w:fill="FFFFFF"/>
            <w:vAlign w:val="center"/>
            <w:tcPrChange w:id="941" w:author="James Midkiff" w:date="2021-06-02T18:08:00Z">
              <w:tcPr>
                <w:tcW w:w="1800" w:type="dxa"/>
                <w:tcBorders>
                  <w:top w:val="nil"/>
                  <w:left w:val="nil"/>
                  <w:bottom w:val="nil"/>
                  <w:right w:val="nil"/>
                </w:tcBorders>
                <w:shd w:val="clear" w:color="000000" w:fill="FFFFFF"/>
                <w:vAlign w:val="center"/>
              </w:tcPr>
            </w:tcPrChange>
          </w:tcPr>
          <w:p w14:paraId="4DDF710A" w14:textId="4C5A4B68" w:rsidR="000324A0" w:rsidRPr="000324A0" w:rsidRDefault="000324A0" w:rsidP="000324A0">
            <w:pPr>
              <w:jc w:val="right"/>
              <w:rPr>
                <w:ins w:id="942" w:author="James Midkiff" w:date="2021-06-02T18:03:00Z"/>
                <w:rFonts w:ascii="Arial" w:hAnsi="Arial" w:cs="Arial"/>
                <w:b/>
                <w:bCs/>
                <w:color w:val="000000"/>
                <w:sz w:val="14"/>
                <w:szCs w:val="14"/>
              </w:rPr>
            </w:pPr>
            <w:ins w:id="943" w:author="James Midkiff" w:date="2021-06-02T18:03:00Z">
              <w:r w:rsidRPr="000324A0">
                <w:rPr>
                  <w:rFonts w:ascii="Arial" w:hAnsi="Arial" w:cs="Arial"/>
                  <w:color w:val="000000"/>
                  <w:sz w:val="14"/>
                  <w:szCs w:val="14"/>
                </w:rPr>
                <w:t>0.426516</w:t>
              </w:r>
            </w:ins>
          </w:p>
        </w:tc>
        <w:tc>
          <w:tcPr>
            <w:tcW w:w="1647" w:type="dxa"/>
            <w:tcBorders>
              <w:top w:val="nil"/>
              <w:left w:val="nil"/>
              <w:bottom w:val="nil"/>
              <w:right w:val="nil"/>
            </w:tcBorders>
            <w:shd w:val="clear" w:color="000000" w:fill="FFFFFF"/>
            <w:vAlign w:val="center"/>
            <w:hideMark/>
            <w:tcPrChange w:id="944" w:author="James Midkiff" w:date="2021-06-02T18:08:00Z">
              <w:tcPr>
                <w:tcW w:w="1647" w:type="dxa"/>
                <w:tcBorders>
                  <w:top w:val="nil"/>
                  <w:left w:val="nil"/>
                  <w:bottom w:val="nil"/>
                  <w:right w:val="nil"/>
                </w:tcBorders>
                <w:shd w:val="clear" w:color="000000" w:fill="FFFFFF"/>
                <w:vAlign w:val="center"/>
                <w:hideMark/>
              </w:tcPr>
            </w:tcPrChange>
          </w:tcPr>
          <w:p w14:paraId="6F15ED8D" w14:textId="77777777" w:rsidR="000324A0" w:rsidRPr="000324A0" w:rsidRDefault="000324A0" w:rsidP="000324A0">
            <w:pPr>
              <w:jc w:val="right"/>
              <w:rPr>
                <w:ins w:id="945" w:author="James Midkiff" w:date="2021-06-02T18:02:00Z"/>
                <w:rFonts w:ascii="Arial" w:hAnsi="Arial" w:cs="Arial"/>
                <w:color w:val="000000"/>
                <w:sz w:val="14"/>
                <w:szCs w:val="14"/>
              </w:rPr>
            </w:pPr>
            <w:ins w:id="946" w:author="James Midkiff" w:date="2021-06-02T18:02:00Z">
              <w:r w:rsidRPr="000324A0">
                <w:rPr>
                  <w:rFonts w:ascii="Arial" w:hAnsi="Arial" w:cs="Arial"/>
                  <w:color w:val="000000"/>
                  <w:sz w:val="14"/>
                  <w:szCs w:val="14"/>
                </w:rPr>
                <w:t>-0.213258</w:t>
              </w:r>
            </w:ins>
          </w:p>
        </w:tc>
        <w:tc>
          <w:tcPr>
            <w:tcW w:w="1863" w:type="dxa"/>
            <w:tcBorders>
              <w:top w:val="nil"/>
              <w:left w:val="nil"/>
              <w:bottom w:val="nil"/>
              <w:right w:val="nil"/>
            </w:tcBorders>
            <w:shd w:val="clear" w:color="000000" w:fill="FFFFFF"/>
            <w:vAlign w:val="center"/>
            <w:hideMark/>
            <w:tcPrChange w:id="947" w:author="James Midkiff" w:date="2021-06-02T18:08:00Z">
              <w:tcPr>
                <w:tcW w:w="1413" w:type="dxa"/>
                <w:tcBorders>
                  <w:top w:val="nil"/>
                  <w:left w:val="nil"/>
                  <w:bottom w:val="nil"/>
                  <w:right w:val="nil"/>
                </w:tcBorders>
                <w:shd w:val="clear" w:color="000000" w:fill="FFFFFF"/>
                <w:vAlign w:val="center"/>
                <w:hideMark/>
              </w:tcPr>
            </w:tcPrChange>
          </w:tcPr>
          <w:p w14:paraId="37472ED0" w14:textId="77777777" w:rsidR="000324A0" w:rsidRPr="000324A0" w:rsidRDefault="000324A0" w:rsidP="000324A0">
            <w:pPr>
              <w:jc w:val="right"/>
              <w:rPr>
                <w:ins w:id="948" w:author="James Midkiff" w:date="2021-06-02T18:02:00Z"/>
                <w:rFonts w:ascii="Arial" w:hAnsi="Arial" w:cs="Arial"/>
                <w:color w:val="000000"/>
                <w:sz w:val="14"/>
                <w:szCs w:val="14"/>
              </w:rPr>
            </w:pPr>
            <w:ins w:id="949" w:author="James Midkiff" w:date="2021-06-02T18:02:00Z">
              <w:r w:rsidRPr="000324A0">
                <w:rPr>
                  <w:rFonts w:ascii="Arial" w:hAnsi="Arial" w:cs="Arial"/>
                  <w:color w:val="000000"/>
                  <w:sz w:val="14"/>
                  <w:szCs w:val="14"/>
                </w:rPr>
                <w:t>0.125528</w:t>
              </w:r>
            </w:ins>
          </w:p>
        </w:tc>
        <w:tc>
          <w:tcPr>
            <w:tcW w:w="1710" w:type="dxa"/>
            <w:tcBorders>
              <w:top w:val="nil"/>
              <w:left w:val="nil"/>
              <w:bottom w:val="nil"/>
              <w:right w:val="nil"/>
            </w:tcBorders>
            <w:shd w:val="clear" w:color="000000" w:fill="FFFFFF"/>
            <w:vAlign w:val="center"/>
            <w:hideMark/>
            <w:tcPrChange w:id="950" w:author="James Midkiff" w:date="2021-06-02T18:08:00Z">
              <w:tcPr>
                <w:tcW w:w="824" w:type="dxa"/>
                <w:tcBorders>
                  <w:top w:val="nil"/>
                  <w:left w:val="nil"/>
                  <w:bottom w:val="nil"/>
                  <w:right w:val="nil"/>
                </w:tcBorders>
                <w:shd w:val="clear" w:color="000000" w:fill="FFFFFF"/>
                <w:vAlign w:val="center"/>
                <w:hideMark/>
              </w:tcPr>
            </w:tcPrChange>
          </w:tcPr>
          <w:p w14:paraId="40DBAD51" w14:textId="77777777" w:rsidR="000324A0" w:rsidRPr="000324A0" w:rsidRDefault="000324A0" w:rsidP="000324A0">
            <w:pPr>
              <w:jc w:val="right"/>
              <w:rPr>
                <w:ins w:id="951" w:author="James Midkiff" w:date="2021-06-02T18:02:00Z"/>
                <w:rFonts w:ascii="Arial" w:hAnsi="Arial" w:cs="Arial"/>
                <w:color w:val="000000"/>
                <w:sz w:val="14"/>
                <w:szCs w:val="14"/>
              </w:rPr>
            </w:pPr>
            <w:ins w:id="952" w:author="James Midkiff" w:date="2021-06-02T18:02:00Z">
              <w:r w:rsidRPr="000324A0">
                <w:rPr>
                  <w:rFonts w:ascii="Arial" w:hAnsi="Arial" w:cs="Arial"/>
                  <w:color w:val="000000"/>
                  <w:sz w:val="14"/>
                  <w:szCs w:val="14"/>
                </w:rPr>
                <w:t>0.08773</w:t>
              </w:r>
            </w:ins>
          </w:p>
        </w:tc>
      </w:tr>
      <w:tr w:rsidR="000324A0" w:rsidRPr="000324A0" w14:paraId="26188FEE" w14:textId="77777777" w:rsidTr="000324A0">
        <w:trPr>
          <w:trHeight w:val="432"/>
          <w:jc w:val="center"/>
          <w:ins w:id="953" w:author="James Midkiff" w:date="2021-06-02T18:02:00Z"/>
          <w:trPrChange w:id="954" w:author="James Midkiff" w:date="2021-06-02T18:08:00Z">
            <w:trPr>
              <w:trHeight w:val="576"/>
            </w:trPr>
          </w:trPrChange>
        </w:trPr>
        <w:tc>
          <w:tcPr>
            <w:tcW w:w="2160" w:type="dxa"/>
            <w:tcBorders>
              <w:top w:val="nil"/>
              <w:left w:val="nil"/>
              <w:bottom w:val="nil"/>
              <w:right w:val="nil"/>
            </w:tcBorders>
            <w:shd w:val="clear" w:color="000000" w:fill="F5F5F5"/>
            <w:vAlign w:val="center"/>
            <w:tcPrChange w:id="955" w:author="James Midkiff" w:date="2021-06-02T18:08:00Z">
              <w:tcPr>
                <w:tcW w:w="1800" w:type="dxa"/>
                <w:tcBorders>
                  <w:top w:val="nil"/>
                  <w:left w:val="nil"/>
                  <w:bottom w:val="nil"/>
                  <w:right w:val="nil"/>
                </w:tcBorders>
                <w:shd w:val="clear" w:color="000000" w:fill="F5F5F5"/>
                <w:vAlign w:val="center"/>
              </w:tcPr>
            </w:tcPrChange>
          </w:tcPr>
          <w:p w14:paraId="6F856CD1" w14:textId="23B63520" w:rsidR="000324A0" w:rsidRPr="000324A0" w:rsidRDefault="000324A0" w:rsidP="000324A0">
            <w:pPr>
              <w:rPr>
                <w:ins w:id="956" w:author="James Midkiff" w:date="2021-06-02T18:02:00Z"/>
                <w:rFonts w:ascii="Arial" w:hAnsi="Arial" w:cs="Arial"/>
                <w:b/>
                <w:bCs/>
                <w:color w:val="000000"/>
                <w:sz w:val="14"/>
                <w:szCs w:val="14"/>
              </w:rPr>
              <w:pPrChange w:id="957" w:author="James Midkiff" w:date="2021-06-02T18:07:00Z">
                <w:pPr>
                  <w:jc w:val="right"/>
                </w:pPr>
              </w:pPrChange>
            </w:pPr>
            <w:ins w:id="958" w:author="James Midkiff" w:date="2021-06-02T18:02:00Z">
              <w:r w:rsidRPr="000324A0">
                <w:rPr>
                  <w:rFonts w:ascii="Arial" w:hAnsi="Arial" w:cs="Arial"/>
                  <w:color w:val="000000"/>
                  <w:sz w:val="14"/>
                  <w:szCs w:val="14"/>
                </w:rPr>
                <w:t>('Building Square Feet', 'median')</w:t>
              </w:r>
            </w:ins>
          </w:p>
        </w:tc>
        <w:tc>
          <w:tcPr>
            <w:tcW w:w="1800" w:type="dxa"/>
            <w:tcBorders>
              <w:top w:val="nil"/>
              <w:left w:val="nil"/>
              <w:bottom w:val="nil"/>
              <w:right w:val="nil"/>
            </w:tcBorders>
            <w:shd w:val="clear" w:color="000000" w:fill="F5F5F5"/>
            <w:vAlign w:val="center"/>
            <w:tcPrChange w:id="959" w:author="James Midkiff" w:date="2021-06-02T18:08:00Z">
              <w:tcPr>
                <w:tcW w:w="1800" w:type="dxa"/>
                <w:tcBorders>
                  <w:top w:val="nil"/>
                  <w:left w:val="nil"/>
                  <w:bottom w:val="nil"/>
                  <w:right w:val="nil"/>
                </w:tcBorders>
                <w:shd w:val="clear" w:color="000000" w:fill="F5F5F5"/>
                <w:vAlign w:val="center"/>
              </w:tcPr>
            </w:tcPrChange>
          </w:tcPr>
          <w:p w14:paraId="7C7EA992" w14:textId="3F0BA362" w:rsidR="000324A0" w:rsidRPr="000324A0" w:rsidRDefault="000324A0" w:rsidP="000324A0">
            <w:pPr>
              <w:jc w:val="right"/>
              <w:rPr>
                <w:ins w:id="960" w:author="James Midkiff" w:date="2021-06-02T18:03:00Z"/>
                <w:rFonts w:ascii="Arial" w:hAnsi="Arial" w:cs="Arial"/>
                <w:b/>
                <w:bCs/>
                <w:color w:val="000000"/>
                <w:sz w:val="14"/>
                <w:szCs w:val="14"/>
              </w:rPr>
            </w:pPr>
            <w:ins w:id="961" w:author="James Midkiff" w:date="2021-06-02T18:03:00Z">
              <w:r w:rsidRPr="000324A0">
                <w:rPr>
                  <w:rFonts w:ascii="Arial" w:hAnsi="Arial" w:cs="Arial"/>
                  <w:color w:val="000000"/>
                  <w:sz w:val="14"/>
                  <w:szCs w:val="14"/>
                </w:rPr>
                <w:t>0.41896</w:t>
              </w:r>
            </w:ins>
          </w:p>
        </w:tc>
        <w:tc>
          <w:tcPr>
            <w:tcW w:w="1647" w:type="dxa"/>
            <w:tcBorders>
              <w:top w:val="nil"/>
              <w:left w:val="nil"/>
              <w:bottom w:val="nil"/>
              <w:right w:val="nil"/>
            </w:tcBorders>
            <w:shd w:val="clear" w:color="000000" w:fill="F5F5F5"/>
            <w:vAlign w:val="center"/>
            <w:hideMark/>
            <w:tcPrChange w:id="962" w:author="James Midkiff" w:date="2021-06-02T18:08:00Z">
              <w:tcPr>
                <w:tcW w:w="1647" w:type="dxa"/>
                <w:tcBorders>
                  <w:top w:val="nil"/>
                  <w:left w:val="nil"/>
                  <w:bottom w:val="nil"/>
                  <w:right w:val="nil"/>
                </w:tcBorders>
                <w:shd w:val="clear" w:color="000000" w:fill="F5F5F5"/>
                <w:vAlign w:val="center"/>
                <w:hideMark/>
              </w:tcPr>
            </w:tcPrChange>
          </w:tcPr>
          <w:p w14:paraId="2250F4F4" w14:textId="77777777" w:rsidR="000324A0" w:rsidRPr="000324A0" w:rsidRDefault="000324A0" w:rsidP="000324A0">
            <w:pPr>
              <w:jc w:val="right"/>
              <w:rPr>
                <w:ins w:id="963" w:author="James Midkiff" w:date="2021-06-02T18:02:00Z"/>
                <w:rFonts w:ascii="Arial" w:hAnsi="Arial" w:cs="Arial"/>
                <w:color w:val="000000"/>
                <w:sz w:val="14"/>
                <w:szCs w:val="14"/>
              </w:rPr>
            </w:pPr>
            <w:ins w:id="964" w:author="James Midkiff" w:date="2021-06-02T18:02:00Z">
              <w:r w:rsidRPr="000324A0">
                <w:rPr>
                  <w:rFonts w:ascii="Arial" w:hAnsi="Arial" w:cs="Arial"/>
                  <w:color w:val="000000"/>
                  <w:sz w:val="14"/>
                  <w:szCs w:val="14"/>
                </w:rPr>
                <w:t>0.20948</w:t>
              </w:r>
            </w:ins>
          </w:p>
        </w:tc>
        <w:tc>
          <w:tcPr>
            <w:tcW w:w="1863" w:type="dxa"/>
            <w:tcBorders>
              <w:top w:val="nil"/>
              <w:left w:val="nil"/>
              <w:bottom w:val="nil"/>
              <w:right w:val="nil"/>
            </w:tcBorders>
            <w:shd w:val="clear" w:color="000000" w:fill="F5F5F5"/>
            <w:vAlign w:val="center"/>
            <w:hideMark/>
            <w:tcPrChange w:id="965" w:author="James Midkiff" w:date="2021-06-02T18:08:00Z">
              <w:tcPr>
                <w:tcW w:w="1413" w:type="dxa"/>
                <w:tcBorders>
                  <w:top w:val="nil"/>
                  <w:left w:val="nil"/>
                  <w:bottom w:val="nil"/>
                  <w:right w:val="nil"/>
                </w:tcBorders>
                <w:shd w:val="clear" w:color="000000" w:fill="F5F5F5"/>
                <w:vAlign w:val="center"/>
                <w:hideMark/>
              </w:tcPr>
            </w:tcPrChange>
          </w:tcPr>
          <w:p w14:paraId="16D1E845" w14:textId="77777777" w:rsidR="000324A0" w:rsidRPr="000324A0" w:rsidRDefault="000324A0" w:rsidP="000324A0">
            <w:pPr>
              <w:jc w:val="right"/>
              <w:rPr>
                <w:ins w:id="966" w:author="James Midkiff" w:date="2021-06-02T18:02:00Z"/>
                <w:rFonts w:ascii="Arial" w:hAnsi="Arial" w:cs="Arial"/>
                <w:color w:val="000000"/>
                <w:sz w:val="14"/>
                <w:szCs w:val="14"/>
              </w:rPr>
            </w:pPr>
            <w:ins w:id="967" w:author="James Midkiff" w:date="2021-06-02T18:02:00Z">
              <w:r w:rsidRPr="000324A0">
                <w:rPr>
                  <w:rFonts w:ascii="Arial" w:hAnsi="Arial" w:cs="Arial"/>
                  <w:color w:val="000000"/>
                  <w:sz w:val="14"/>
                  <w:szCs w:val="14"/>
                </w:rPr>
                <w:t>-0.069262</w:t>
              </w:r>
            </w:ins>
          </w:p>
        </w:tc>
        <w:tc>
          <w:tcPr>
            <w:tcW w:w="1710" w:type="dxa"/>
            <w:tcBorders>
              <w:top w:val="nil"/>
              <w:left w:val="nil"/>
              <w:bottom w:val="nil"/>
              <w:right w:val="nil"/>
            </w:tcBorders>
            <w:shd w:val="clear" w:color="000000" w:fill="F5F5F5"/>
            <w:vAlign w:val="center"/>
            <w:hideMark/>
            <w:tcPrChange w:id="968" w:author="James Midkiff" w:date="2021-06-02T18:08:00Z">
              <w:tcPr>
                <w:tcW w:w="824" w:type="dxa"/>
                <w:tcBorders>
                  <w:top w:val="nil"/>
                  <w:left w:val="nil"/>
                  <w:bottom w:val="nil"/>
                  <w:right w:val="nil"/>
                </w:tcBorders>
                <w:shd w:val="clear" w:color="000000" w:fill="F5F5F5"/>
                <w:vAlign w:val="center"/>
                <w:hideMark/>
              </w:tcPr>
            </w:tcPrChange>
          </w:tcPr>
          <w:p w14:paraId="0DC85851" w14:textId="77777777" w:rsidR="000324A0" w:rsidRPr="000324A0" w:rsidRDefault="000324A0" w:rsidP="000324A0">
            <w:pPr>
              <w:jc w:val="right"/>
              <w:rPr>
                <w:ins w:id="969" w:author="James Midkiff" w:date="2021-06-02T18:02:00Z"/>
                <w:rFonts w:ascii="Arial" w:hAnsi="Arial" w:cs="Arial"/>
                <w:color w:val="000000"/>
                <w:sz w:val="14"/>
                <w:szCs w:val="14"/>
              </w:rPr>
            </w:pPr>
            <w:ins w:id="970" w:author="James Midkiff" w:date="2021-06-02T18:02:00Z">
              <w:r w:rsidRPr="000324A0">
                <w:rPr>
                  <w:rFonts w:ascii="Arial" w:hAnsi="Arial" w:cs="Arial"/>
                  <w:color w:val="000000"/>
                  <w:sz w:val="14"/>
                  <w:szCs w:val="14"/>
                </w:rPr>
                <w:t>-0.140218</w:t>
              </w:r>
            </w:ins>
          </w:p>
        </w:tc>
      </w:tr>
      <w:tr w:rsidR="000324A0" w:rsidRPr="000324A0" w14:paraId="42674636" w14:textId="77777777" w:rsidTr="000324A0">
        <w:trPr>
          <w:trHeight w:val="432"/>
          <w:jc w:val="center"/>
          <w:ins w:id="971" w:author="James Midkiff" w:date="2021-06-02T18:02:00Z"/>
          <w:trPrChange w:id="972" w:author="James Midkiff" w:date="2021-06-02T18:08:00Z">
            <w:trPr>
              <w:trHeight w:val="384"/>
            </w:trPr>
          </w:trPrChange>
        </w:trPr>
        <w:tc>
          <w:tcPr>
            <w:tcW w:w="2160" w:type="dxa"/>
            <w:tcBorders>
              <w:top w:val="nil"/>
              <w:left w:val="nil"/>
              <w:bottom w:val="nil"/>
              <w:right w:val="nil"/>
            </w:tcBorders>
            <w:shd w:val="clear" w:color="000000" w:fill="FFFFFF"/>
            <w:vAlign w:val="center"/>
            <w:tcPrChange w:id="973" w:author="James Midkiff" w:date="2021-06-02T18:08:00Z">
              <w:tcPr>
                <w:tcW w:w="1800" w:type="dxa"/>
                <w:tcBorders>
                  <w:top w:val="nil"/>
                  <w:left w:val="nil"/>
                  <w:bottom w:val="nil"/>
                  <w:right w:val="nil"/>
                </w:tcBorders>
                <w:shd w:val="clear" w:color="000000" w:fill="FFFFFF"/>
                <w:vAlign w:val="center"/>
              </w:tcPr>
            </w:tcPrChange>
          </w:tcPr>
          <w:p w14:paraId="2E54ADAC" w14:textId="4701B90E" w:rsidR="000324A0" w:rsidRPr="000324A0" w:rsidRDefault="000324A0" w:rsidP="000324A0">
            <w:pPr>
              <w:rPr>
                <w:ins w:id="974" w:author="James Midkiff" w:date="2021-06-02T18:02:00Z"/>
                <w:rFonts w:ascii="Arial" w:hAnsi="Arial" w:cs="Arial"/>
                <w:b/>
                <w:bCs/>
                <w:color w:val="000000"/>
                <w:sz w:val="14"/>
                <w:szCs w:val="14"/>
              </w:rPr>
              <w:pPrChange w:id="975" w:author="James Midkiff" w:date="2021-06-02T18:07:00Z">
                <w:pPr>
                  <w:jc w:val="right"/>
                </w:pPr>
              </w:pPrChange>
            </w:pPr>
            <w:ins w:id="976" w:author="James Midkiff" w:date="2021-06-02T18:06:00Z">
              <w:r>
                <w:rPr>
                  <w:rFonts w:ascii="Arial" w:hAnsi="Arial" w:cs="Arial"/>
                  <w:color w:val="000000"/>
                  <w:sz w:val="14"/>
                  <w:szCs w:val="14"/>
                </w:rPr>
                <w:t>Percent Non-White</w:t>
              </w:r>
            </w:ins>
          </w:p>
        </w:tc>
        <w:tc>
          <w:tcPr>
            <w:tcW w:w="1800" w:type="dxa"/>
            <w:tcBorders>
              <w:top w:val="nil"/>
              <w:left w:val="nil"/>
              <w:bottom w:val="nil"/>
              <w:right w:val="nil"/>
            </w:tcBorders>
            <w:shd w:val="clear" w:color="000000" w:fill="FFFFFF"/>
            <w:vAlign w:val="center"/>
            <w:tcPrChange w:id="977" w:author="James Midkiff" w:date="2021-06-02T18:08:00Z">
              <w:tcPr>
                <w:tcW w:w="1800" w:type="dxa"/>
                <w:tcBorders>
                  <w:top w:val="nil"/>
                  <w:left w:val="nil"/>
                  <w:bottom w:val="nil"/>
                  <w:right w:val="nil"/>
                </w:tcBorders>
                <w:shd w:val="clear" w:color="000000" w:fill="FFFFFF"/>
                <w:vAlign w:val="center"/>
              </w:tcPr>
            </w:tcPrChange>
          </w:tcPr>
          <w:p w14:paraId="7D6B09C0" w14:textId="3C87AED5" w:rsidR="000324A0" w:rsidRPr="000324A0" w:rsidRDefault="000324A0" w:rsidP="000324A0">
            <w:pPr>
              <w:jc w:val="right"/>
              <w:rPr>
                <w:ins w:id="978" w:author="James Midkiff" w:date="2021-06-02T18:03:00Z"/>
                <w:rFonts w:ascii="Arial" w:hAnsi="Arial" w:cs="Arial"/>
                <w:b/>
                <w:bCs/>
                <w:color w:val="000000"/>
                <w:sz w:val="14"/>
                <w:szCs w:val="14"/>
              </w:rPr>
            </w:pPr>
            <w:ins w:id="979" w:author="James Midkiff" w:date="2021-06-02T18:03:00Z">
              <w:r w:rsidRPr="000324A0">
                <w:rPr>
                  <w:rFonts w:ascii="Arial" w:hAnsi="Arial" w:cs="Arial"/>
                  <w:color w:val="000000"/>
                  <w:sz w:val="14"/>
                  <w:szCs w:val="14"/>
                </w:rPr>
                <w:t>0.394053</w:t>
              </w:r>
            </w:ins>
          </w:p>
        </w:tc>
        <w:tc>
          <w:tcPr>
            <w:tcW w:w="1647" w:type="dxa"/>
            <w:tcBorders>
              <w:top w:val="nil"/>
              <w:left w:val="nil"/>
              <w:bottom w:val="nil"/>
              <w:right w:val="nil"/>
            </w:tcBorders>
            <w:shd w:val="clear" w:color="000000" w:fill="FFFFFF"/>
            <w:vAlign w:val="center"/>
            <w:hideMark/>
            <w:tcPrChange w:id="980" w:author="James Midkiff" w:date="2021-06-02T18:08:00Z">
              <w:tcPr>
                <w:tcW w:w="1647" w:type="dxa"/>
                <w:tcBorders>
                  <w:top w:val="nil"/>
                  <w:left w:val="nil"/>
                  <w:bottom w:val="nil"/>
                  <w:right w:val="nil"/>
                </w:tcBorders>
                <w:shd w:val="clear" w:color="000000" w:fill="FFFFFF"/>
                <w:vAlign w:val="center"/>
                <w:hideMark/>
              </w:tcPr>
            </w:tcPrChange>
          </w:tcPr>
          <w:p w14:paraId="68AA937B" w14:textId="77777777" w:rsidR="000324A0" w:rsidRPr="000324A0" w:rsidRDefault="000324A0" w:rsidP="000324A0">
            <w:pPr>
              <w:jc w:val="right"/>
              <w:rPr>
                <w:ins w:id="981" w:author="James Midkiff" w:date="2021-06-02T18:02:00Z"/>
                <w:rFonts w:ascii="Arial" w:hAnsi="Arial" w:cs="Arial"/>
                <w:color w:val="000000"/>
                <w:sz w:val="14"/>
                <w:szCs w:val="14"/>
              </w:rPr>
            </w:pPr>
            <w:ins w:id="982" w:author="James Midkiff" w:date="2021-06-02T18:02:00Z">
              <w:r w:rsidRPr="000324A0">
                <w:rPr>
                  <w:rFonts w:ascii="Arial" w:hAnsi="Arial" w:cs="Arial"/>
                  <w:color w:val="000000"/>
                  <w:sz w:val="14"/>
                  <w:szCs w:val="14"/>
                </w:rPr>
                <w:t>0.197027</w:t>
              </w:r>
            </w:ins>
          </w:p>
        </w:tc>
        <w:tc>
          <w:tcPr>
            <w:tcW w:w="1863" w:type="dxa"/>
            <w:tcBorders>
              <w:top w:val="nil"/>
              <w:left w:val="nil"/>
              <w:bottom w:val="nil"/>
              <w:right w:val="nil"/>
            </w:tcBorders>
            <w:shd w:val="clear" w:color="000000" w:fill="FFFFFF"/>
            <w:vAlign w:val="center"/>
            <w:hideMark/>
            <w:tcPrChange w:id="983" w:author="James Midkiff" w:date="2021-06-02T18:08:00Z">
              <w:tcPr>
                <w:tcW w:w="1413" w:type="dxa"/>
                <w:tcBorders>
                  <w:top w:val="nil"/>
                  <w:left w:val="nil"/>
                  <w:bottom w:val="nil"/>
                  <w:right w:val="nil"/>
                </w:tcBorders>
                <w:shd w:val="clear" w:color="000000" w:fill="FFFFFF"/>
                <w:vAlign w:val="center"/>
                <w:hideMark/>
              </w:tcPr>
            </w:tcPrChange>
          </w:tcPr>
          <w:p w14:paraId="72E8D3B6" w14:textId="77777777" w:rsidR="000324A0" w:rsidRPr="000324A0" w:rsidRDefault="000324A0" w:rsidP="000324A0">
            <w:pPr>
              <w:jc w:val="right"/>
              <w:rPr>
                <w:ins w:id="984" w:author="James Midkiff" w:date="2021-06-02T18:02:00Z"/>
                <w:rFonts w:ascii="Arial" w:hAnsi="Arial" w:cs="Arial"/>
                <w:color w:val="000000"/>
                <w:sz w:val="14"/>
                <w:szCs w:val="14"/>
              </w:rPr>
            </w:pPr>
            <w:ins w:id="985" w:author="James Midkiff" w:date="2021-06-02T18:02:00Z">
              <w:r w:rsidRPr="000324A0">
                <w:rPr>
                  <w:rFonts w:ascii="Arial" w:hAnsi="Arial" w:cs="Arial"/>
                  <w:color w:val="000000"/>
                  <w:sz w:val="14"/>
                  <w:szCs w:val="14"/>
                </w:rPr>
                <w:t>-0.033145</w:t>
              </w:r>
            </w:ins>
          </w:p>
        </w:tc>
        <w:tc>
          <w:tcPr>
            <w:tcW w:w="1710" w:type="dxa"/>
            <w:tcBorders>
              <w:top w:val="nil"/>
              <w:left w:val="nil"/>
              <w:bottom w:val="nil"/>
              <w:right w:val="nil"/>
            </w:tcBorders>
            <w:shd w:val="clear" w:color="000000" w:fill="FFFFFF"/>
            <w:vAlign w:val="center"/>
            <w:hideMark/>
            <w:tcPrChange w:id="986" w:author="James Midkiff" w:date="2021-06-02T18:08:00Z">
              <w:tcPr>
                <w:tcW w:w="824" w:type="dxa"/>
                <w:tcBorders>
                  <w:top w:val="nil"/>
                  <w:left w:val="nil"/>
                  <w:bottom w:val="nil"/>
                  <w:right w:val="nil"/>
                </w:tcBorders>
                <w:shd w:val="clear" w:color="000000" w:fill="FFFFFF"/>
                <w:vAlign w:val="center"/>
                <w:hideMark/>
              </w:tcPr>
            </w:tcPrChange>
          </w:tcPr>
          <w:p w14:paraId="690EDAE3" w14:textId="77777777" w:rsidR="000324A0" w:rsidRPr="000324A0" w:rsidRDefault="000324A0" w:rsidP="000324A0">
            <w:pPr>
              <w:jc w:val="right"/>
              <w:rPr>
                <w:ins w:id="987" w:author="James Midkiff" w:date="2021-06-02T18:02:00Z"/>
                <w:rFonts w:ascii="Arial" w:hAnsi="Arial" w:cs="Arial"/>
                <w:color w:val="000000"/>
                <w:sz w:val="14"/>
                <w:szCs w:val="14"/>
              </w:rPr>
            </w:pPr>
            <w:ins w:id="988" w:author="James Midkiff" w:date="2021-06-02T18:02:00Z">
              <w:r w:rsidRPr="000324A0">
                <w:rPr>
                  <w:rFonts w:ascii="Arial" w:hAnsi="Arial" w:cs="Arial"/>
                  <w:color w:val="000000"/>
                  <w:sz w:val="14"/>
                  <w:szCs w:val="14"/>
                </w:rPr>
                <w:t>-0.163882</w:t>
              </w:r>
            </w:ins>
          </w:p>
        </w:tc>
      </w:tr>
    </w:tbl>
    <w:p w14:paraId="3F4E50AE" w14:textId="77777777" w:rsidR="00761150" w:rsidRPr="00641B7A" w:rsidRDefault="00761150" w:rsidP="00641B7A">
      <w:pPr>
        <w:rPr>
          <w:rPrChange w:id="989" w:author="James Midkiff" w:date="2021-06-02T17:22:00Z">
            <w:rPr>
              <w:rFonts w:ascii="Garamond" w:hAnsi="Garamond" w:cs="Times New Roman"/>
              <w:i/>
              <w:iCs/>
            </w:rPr>
          </w:rPrChange>
        </w:rPr>
        <w:pPrChange w:id="990" w:author="James Midkiff" w:date="2021-06-02T17:22:00Z">
          <w:pPr>
            <w:pStyle w:val="NoSpacing"/>
            <w:jc w:val="both"/>
          </w:pPr>
        </w:pPrChange>
      </w:pPr>
    </w:p>
    <w:sectPr w:rsidR="00761150" w:rsidRPr="00641B7A"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53AEE" w14:textId="77777777" w:rsidR="00F56D8D" w:rsidRDefault="00F56D8D" w:rsidP="00A0439A">
      <w:r>
        <w:separator/>
      </w:r>
    </w:p>
  </w:endnote>
  <w:endnote w:type="continuationSeparator" w:id="0">
    <w:p w14:paraId="77B15A29" w14:textId="77777777" w:rsidR="00F56D8D" w:rsidRDefault="00F56D8D"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3894277"/>
      <w:docPartObj>
        <w:docPartGallery w:val="Page Numbers (Bottom of Page)"/>
        <w:docPartUnique/>
      </w:docPartObj>
    </w:sdtPr>
    <w:sdtEndPr>
      <w:rPr>
        <w:rStyle w:val="PageNumber"/>
      </w:rPr>
    </w:sdtEndPr>
    <w:sdtContent>
      <w:p w14:paraId="29A32C85" w14:textId="4BC45810" w:rsidR="00DC37C6" w:rsidRDefault="00DC37C6" w:rsidP="00DC37C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DC37C6" w:rsidRDefault="00DC37C6"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aramond" w:hAnsi="Garamond"/>
      </w:rPr>
      <w:id w:val="-772240842"/>
      <w:docPartObj>
        <w:docPartGallery w:val="Page Numbers (Bottom of Page)"/>
        <w:docPartUnique/>
      </w:docPartObj>
    </w:sdtPr>
    <w:sdtEndPr>
      <w:rPr>
        <w:rStyle w:val="PageNumber"/>
      </w:rPr>
    </w:sdtEndPr>
    <w:sdtContent>
      <w:p w14:paraId="1CDCC6FA" w14:textId="070039E4" w:rsidR="00DC37C6" w:rsidRPr="008A59E2" w:rsidRDefault="00DC37C6" w:rsidP="00DC37C6">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DC37C6" w:rsidRDefault="00DC37C6"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88E80" w14:textId="77777777" w:rsidR="00F56D8D" w:rsidRDefault="00F56D8D" w:rsidP="00A0439A">
      <w:r>
        <w:separator/>
      </w:r>
    </w:p>
  </w:footnote>
  <w:footnote w:type="continuationSeparator" w:id="0">
    <w:p w14:paraId="5E1B9D5B" w14:textId="77777777" w:rsidR="00F56D8D" w:rsidRDefault="00F56D8D" w:rsidP="00A0439A">
      <w:r>
        <w:continuationSeparator/>
      </w:r>
    </w:p>
  </w:footnote>
  <w:footnote w:id="1">
    <w:p w14:paraId="0FC74C6C" w14:textId="170CE984"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Paul Caine, “Chicago Has More Lead Service Pipes Than Any Other US City, Illinois the Most of Any State,” </w:t>
      </w:r>
      <w:r w:rsidRPr="00644FD9">
        <w:rPr>
          <w:rFonts w:ascii="Garamond" w:hAnsi="Garamond"/>
          <w:i/>
          <w:iCs/>
          <w:sz w:val="16"/>
          <w:szCs w:val="16"/>
        </w:rPr>
        <w:t>WTTW Chicago</w:t>
      </w:r>
      <w:r w:rsidRPr="00644FD9">
        <w:rPr>
          <w:rFonts w:ascii="Garamond" w:hAnsi="Garamond"/>
          <w:sz w:val="16"/>
          <w:szCs w:val="16"/>
        </w:rPr>
        <w:t xml:space="preserve">, March, 24, 2021, </w:t>
      </w:r>
      <w:hyperlink r:id="rId1" w:history="1">
        <w:r w:rsidRPr="00644FD9">
          <w:rPr>
            <w:rStyle w:val="Hyperlink"/>
            <w:rFonts w:ascii="Garamond" w:hAnsi="Garamond"/>
            <w:sz w:val="16"/>
            <w:szCs w:val="16"/>
          </w:rPr>
          <w:t>https://news.wttw.com/2021/03/24/chicago-has-more-lead-service-pipes-any-other-us-city-illinois-most-any-state</w:t>
        </w:r>
      </w:hyperlink>
      <w:r w:rsidRPr="00644FD9">
        <w:rPr>
          <w:rFonts w:ascii="Garamond" w:hAnsi="Garamond"/>
          <w:sz w:val="16"/>
          <w:szCs w:val="16"/>
        </w:rPr>
        <w:t xml:space="preserve">. </w:t>
      </w:r>
    </w:p>
  </w:footnote>
  <w:footnote w:id="2">
    <w:p w14:paraId="3B0203F3" w14:textId="76CC1F5E"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Mayor’s Press Office, “Mayor Lightfoot Launches Equity-Focused Lead Service Line Replacement Program,” Office of the Mayor, September, 10, 2021, </w:t>
      </w:r>
      <w:hyperlink r:id="rId2" w:history="1">
        <w:r w:rsidRPr="00644FD9">
          <w:rPr>
            <w:rStyle w:val="Hyperlink"/>
            <w:rFonts w:ascii="Garamond" w:hAnsi="Garamond"/>
            <w:sz w:val="16"/>
            <w:szCs w:val="16"/>
          </w:rPr>
          <w:t>https://www.chicago.gov/city/en/depts/mayor/press_room/press_releases/2020/september/EquityFocusedLeadServiceReplacement.html</w:t>
        </w:r>
      </w:hyperlink>
      <w:r w:rsidRPr="00644FD9">
        <w:rPr>
          <w:rFonts w:ascii="Garamond" w:hAnsi="Garamond"/>
          <w:sz w:val="16"/>
          <w:szCs w:val="16"/>
        </w:rPr>
        <w:t>.</w:t>
      </w:r>
    </w:p>
  </w:footnote>
  <w:footnote w:id="3">
    <w:p w14:paraId="76DA9D79" w14:textId="33638EFC" w:rsidR="00DC37C6" w:rsidRPr="00955344" w:rsidRDefault="00DC37C6">
      <w:pPr>
        <w:pStyle w:val="FootnoteText"/>
        <w:rPr>
          <w:rFonts w:ascii="Garamond" w:hAnsi="Garamond"/>
          <w:sz w:val="16"/>
          <w:szCs w:val="16"/>
          <w:rPrChange w:id="26" w:author="James Midkiff" w:date="2021-06-02T12:26:00Z">
            <w:rPr/>
          </w:rPrChange>
        </w:rPr>
      </w:pPr>
      <w:ins w:id="27" w:author="James Midkiff" w:date="2021-06-02T12:26:00Z">
        <w:r w:rsidRPr="00955344">
          <w:rPr>
            <w:rStyle w:val="FootnoteReference"/>
            <w:rFonts w:ascii="Garamond" w:hAnsi="Garamond"/>
            <w:sz w:val="16"/>
            <w:szCs w:val="16"/>
            <w:rPrChange w:id="28" w:author="James Midkiff" w:date="2021-06-02T12:26:00Z">
              <w:rPr>
                <w:rStyle w:val="FootnoteReference"/>
              </w:rPr>
            </w:rPrChange>
          </w:rPr>
          <w:footnoteRef/>
        </w:r>
        <w:r w:rsidRPr="00955344">
          <w:rPr>
            <w:rFonts w:ascii="Garamond" w:hAnsi="Garamond"/>
            <w:sz w:val="16"/>
            <w:szCs w:val="16"/>
            <w:rPrChange w:id="29" w:author="James Midkiff" w:date="2021-06-02T12:26:00Z">
              <w:rPr/>
            </w:rPrChange>
          </w:rPr>
          <w:t xml:space="preserve"> Pew Charitable Trusts, “Cutting Lead Poisoning and Public Costs,” </w:t>
        </w:r>
        <w:r w:rsidRPr="00955344">
          <w:rPr>
            <w:rFonts w:ascii="Garamond" w:hAnsi="Garamond"/>
            <w:sz w:val="16"/>
            <w:szCs w:val="16"/>
            <w:rPrChange w:id="30" w:author="James Midkiff" w:date="2021-06-02T12:26:00Z">
              <w:rPr/>
            </w:rPrChange>
          </w:rPr>
          <w:fldChar w:fldCharType="begin"/>
        </w:r>
        <w:r w:rsidRPr="00955344">
          <w:rPr>
            <w:rFonts w:ascii="Garamond" w:hAnsi="Garamond"/>
            <w:sz w:val="16"/>
            <w:szCs w:val="16"/>
            <w:rPrChange w:id="31" w:author="James Midkiff" w:date="2021-06-02T12:26:00Z">
              <w:rPr/>
            </w:rPrChange>
          </w:rPr>
          <w:instrText xml:space="preserve"> HYPERLINK "https://www.pewtrusts.org/~/media/assets/2010/02/22/063_10_paes-costs-of-lead-poisoning-brief_web.pdf" </w:instrText>
        </w:r>
        <w:r w:rsidRPr="00955344">
          <w:rPr>
            <w:rFonts w:ascii="Garamond" w:hAnsi="Garamond"/>
            <w:sz w:val="16"/>
            <w:szCs w:val="16"/>
            <w:rPrChange w:id="32" w:author="James Midkiff" w:date="2021-06-02T12:26:00Z">
              <w:rPr/>
            </w:rPrChange>
          </w:rPr>
          <w:fldChar w:fldCharType="separate"/>
        </w:r>
        <w:r w:rsidRPr="00955344">
          <w:rPr>
            <w:rStyle w:val="Hyperlink"/>
            <w:rFonts w:ascii="Garamond" w:hAnsi="Garamond"/>
            <w:sz w:val="16"/>
            <w:szCs w:val="16"/>
            <w:rPrChange w:id="33" w:author="James Midkiff" w:date="2021-06-02T12:26:00Z">
              <w:rPr>
                <w:rStyle w:val="Hyperlink"/>
              </w:rPr>
            </w:rPrChange>
          </w:rPr>
          <w:t>https://www.pewtrusts.org/~/media/assets/2010/02/22/063_10_paes-costs-of-lead-poisoning-brief_web.pdf</w:t>
        </w:r>
        <w:r w:rsidRPr="00955344">
          <w:rPr>
            <w:rFonts w:ascii="Garamond" w:hAnsi="Garamond"/>
            <w:sz w:val="16"/>
            <w:szCs w:val="16"/>
            <w:rPrChange w:id="34" w:author="James Midkiff" w:date="2021-06-02T12:26:00Z">
              <w:rPr/>
            </w:rPrChange>
          </w:rPr>
          <w:fldChar w:fldCharType="end"/>
        </w:r>
        <w:r w:rsidRPr="00955344">
          <w:rPr>
            <w:rFonts w:ascii="Garamond" w:hAnsi="Garamond"/>
            <w:sz w:val="16"/>
            <w:szCs w:val="16"/>
            <w:rPrChange w:id="35" w:author="James Midkiff" w:date="2021-06-02T12:26:00Z">
              <w:rPr/>
            </w:rPrChange>
          </w:rPr>
          <w:t xml:space="preserve">. </w:t>
        </w:r>
      </w:ins>
    </w:p>
  </w:footnote>
  <w:footnote w:id="4">
    <w:p w14:paraId="478B0887" w14:textId="7F869E17"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United States Environmental Protection Agency, “Basic Information about Lead in Drinking Water”, </w:t>
      </w:r>
      <w:hyperlink r:id="rId3" w:anchor="health" w:history="1">
        <w:r w:rsidRPr="00644FD9">
          <w:rPr>
            <w:rStyle w:val="Hyperlink"/>
            <w:rFonts w:ascii="Garamond" w:hAnsi="Garamond"/>
            <w:sz w:val="16"/>
            <w:szCs w:val="16"/>
          </w:rPr>
          <w:t>https://www.epa.gov/ground-water-and-drinking-water/basic-information-about-lead-drinking-water#health</w:t>
        </w:r>
      </w:hyperlink>
      <w:r w:rsidRPr="00644FD9">
        <w:rPr>
          <w:rFonts w:ascii="Garamond" w:hAnsi="Garamond"/>
          <w:sz w:val="16"/>
          <w:szCs w:val="16"/>
        </w:rPr>
        <w:t xml:space="preserve"> </w:t>
      </w:r>
    </w:p>
  </w:footnote>
  <w:footnote w:id="5">
    <w:p w14:paraId="491B24A5" w14:textId="27A3291F"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Ibid.</w:t>
      </w:r>
    </w:p>
  </w:footnote>
  <w:footnote w:id="6">
    <w:p w14:paraId="0278AE1E" w14:textId="114AC406"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Michael Hawthorne, “Brain-damaging lead found in tap water in hundreds of homes tested across Chicago, results show,” </w:t>
      </w:r>
      <w:r w:rsidRPr="00644FD9">
        <w:rPr>
          <w:rFonts w:ascii="Garamond" w:hAnsi="Garamond"/>
          <w:i/>
          <w:iCs/>
          <w:sz w:val="16"/>
          <w:szCs w:val="16"/>
        </w:rPr>
        <w:t>Chicago Tribune</w:t>
      </w:r>
      <w:r w:rsidRPr="00644FD9">
        <w:rPr>
          <w:rFonts w:ascii="Garamond" w:hAnsi="Garamond"/>
          <w:sz w:val="16"/>
          <w:szCs w:val="16"/>
        </w:rPr>
        <w:t xml:space="preserve">, April, 12, 2018, </w:t>
      </w:r>
      <w:hyperlink r:id="rId4" w:history="1">
        <w:r w:rsidRPr="00644FD9">
          <w:rPr>
            <w:rStyle w:val="Hyperlink"/>
            <w:rFonts w:ascii="Garamond" w:hAnsi="Garamond"/>
            <w:sz w:val="16"/>
            <w:szCs w:val="16"/>
          </w:rPr>
          <w:t>https://www.chicagotribune.com/investigations/ct-chicago-water-lead-contamination-20180411-htmlstory.html</w:t>
        </w:r>
      </w:hyperlink>
      <w:r w:rsidRPr="00644FD9">
        <w:rPr>
          <w:rFonts w:ascii="Garamond" w:hAnsi="Garamond"/>
          <w:sz w:val="16"/>
          <w:szCs w:val="16"/>
        </w:rPr>
        <w:t xml:space="preserve">. </w:t>
      </w:r>
    </w:p>
  </w:footnote>
  <w:footnote w:id="7">
    <w:p w14:paraId="3CD634A8" w14:textId="55203985"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Monica Eng, “What We Do — And Don't — Know About Chicago's Lead Water Problem,” </w:t>
      </w:r>
      <w:r w:rsidRPr="00644FD9">
        <w:rPr>
          <w:rFonts w:ascii="Garamond" w:hAnsi="Garamond"/>
          <w:i/>
          <w:iCs/>
          <w:sz w:val="16"/>
          <w:szCs w:val="16"/>
        </w:rPr>
        <w:t>NPR</w:t>
      </w:r>
      <w:r w:rsidRPr="00644FD9">
        <w:rPr>
          <w:rFonts w:ascii="Garamond" w:hAnsi="Garamond"/>
          <w:sz w:val="16"/>
          <w:szCs w:val="16"/>
        </w:rPr>
        <w:t xml:space="preserve">, September 21, 2020, </w:t>
      </w:r>
      <w:hyperlink r:id="rId5" w:history="1">
        <w:r w:rsidRPr="00644FD9">
          <w:rPr>
            <w:rStyle w:val="Hyperlink"/>
            <w:rFonts w:ascii="Garamond" w:hAnsi="Garamond"/>
            <w:sz w:val="16"/>
            <w:szCs w:val="16"/>
          </w:rPr>
          <w:t>https://www.npr.org/local/309/2020/09/21/915248028/what-we-do-and-don-t-know-about-chicago-s-lead-water-problem</w:t>
        </w:r>
      </w:hyperlink>
      <w:r w:rsidRPr="00644FD9">
        <w:rPr>
          <w:rFonts w:ascii="Garamond" w:hAnsi="Garamond"/>
          <w:sz w:val="16"/>
          <w:szCs w:val="16"/>
        </w:rPr>
        <w:t xml:space="preserve">. </w:t>
      </w:r>
    </w:p>
  </w:footnote>
  <w:footnote w:id="8">
    <w:p w14:paraId="15FBFBC7" w14:textId="07CF5AE3"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Mayor’s Press Office, “Mayor Lightfoot Launches Equity-Focused Lead Service Line Replacement Program,” Office of the Mayor, September, 10, 2021, </w:t>
      </w:r>
      <w:hyperlink r:id="rId6" w:history="1">
        <w:r w:rsidRPr="00644FD9">
          <w:rPr>
            <w:rStyle w:val="Hyperlink"/>
            <w:rFonts w:ascii="Garamond" w:hAnsi="Garamond"/>
            <w:sz w:val="16"/>
            <w:szCs w:val="16"/>
          </w:rPr>
          <w:t>https://www.chicago.gov/city/en/depts/mayor/press_room/press_releases/2020/september/EquityFocusedLeadServiceReplacement.html</w:t>
        </w:r>
      </w:hyperlink>
      <w:r w:rsidRPr="00644FD9">
        <w:rPr>
          <w:rFonts w:ascii="Garamond" w:hAnsi="Garamond"/>
          <w:sz w:val="16"/>
          <w:szCs w:val="16"/>
        </w:rPr>
        <w:t xml:space="preserve">. </w:t>
      </w:r>
    </w:p>
  </w:footnote>
  <w:footnote w:id="9">
    <w:p w14:paraId="5C7F06A9" w14:textId="05A61E5C"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Monica Eng, “Despite A Promise, Chicago Has Made No Progress On Removal Of Lead Pipes,” </w:t>
      </w:r>
      <w:r w:rsidRPr="00644FD9">
        <w:rPr>
          <w:rFonts w:ascii="Garamond" w:hAnsi="Garamond"/>
          <w:i/>
          <w:iCs/>
          <w:sz w:val="16"/>
          <w:szCs w:val="16"/>
        </w:rPr>
        <w:t>WBEZ Chicago</w:t>
      </w:r>
      <w:r w:rsidRPr="00644FD9">
        <w:rPr>
          <w:rFonts w:ascii="Garamond" w:hAnsi="Garamond"/>
          <w:sz w:val="16"/>
          <w:szCs w:val="16"/>
        </w:rPr>
        <w:t xml:space="preserve">, April, 18, 2021, </w:t>
      </w:r>
      <w:hyperlink r:id="rId7" w:history="1">
        <w:r w:rsidRPr="00644FD9">
          <w:rPr>
            <w:rStyle w:val="Hyperlink"/>
            <w:rFonts w:ascii="Garamond" w:hAnsi="Garamond"/>
            <w:sz w:val="16"/>
            <w:szCs w:val="16"/>
          </w:rPr>
          <w:t>https://www.wbez.org/stories/despite-a-promise-chicago-has-made-no-progress-on-removal-of-lead-pipes/02644e18-4cd5-4e7e-b595-3ebc111c62a6</w:t>
        </w:r>
      </w:hyperlink>
      <w:r w:rsidRPr="00644FD9">
        <w:rPr>
          <w:rFonts w:ascii="Garamond" w:hAnsi="Garamond"/>
          <w:sz w:val="16"/>
          <w:szCs w:val="16"/>
        </w:rPr>
        <w:t xml:space="preserve">. </w:t>
      </w:r>
    </w:p>
  </w:footnote>
  <w:footnote w:id="10">
    <w:p w14:paraId="0B8D76FB" w14:textId="634893B6"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We define vulnerable communities as those neighborhoods/community areas who are at higher risk for lead exposure through lead service lines relative to other neighborhoods/community areas.</w:t>
      </w:r>
    </w:p>
  </w:footnote>
  <w:footnote w:id="11">
    <w:p w14:paraId="13DF9B64" w14:textId="0082244A"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Kristi Pullen Fedinick, “Millions Served by Water Systems Detecting Lead,” </w:t>
      </w:r>
      <w:r w:rsidRPr="00644FD9">
        <w:rPr>
          <w:rFonts w:ascii="Garamond" w:hAnsi="Garamond"/>
          <w:i/>
          <w:iCs/>
          <w:sz w:val="16"/>
          <w:szCs w:val="16"/>
        </w:rPr>
        <w:t>Natural Resources Defense Council,</w:t>
      </w:r>
      <w:r w:rsidRPr="00644FD9">
        <w:rPr>
          <w:rFonts w:ascii="Garamond" w:hAnsi="Garamond"/>
          <w:sz w:val="16"/>
          <w:szCs w:val="16"/>
        </w:rPr>
        <w:t xml:space="preserve"> May 13, 2021, </w:t>
      </w:r>
      <w:hyperlink r:id="rId8" w:history="1">
        <w:r w:rsidRPr="00644FD9">
          <w:rPr>
            <w:rStyle w:val="Hyperlink"/>
            <w:rFonts w:ascii="Garamond" w:hAnsi="Garamond"/>
            <w:sz w:val="16"/>
            <w:szCs w:val="16"/>
          </w:rPr>
          <w:t>https://www.nrdc.org/resources/millions-served-water-systems-detecting-lead</w:t>
        </w:r>
      </w:hyperlink>
      <w:r w:rsidRPr="00644FD9">
        <w:rPr>
          <w:rFonts w:ascii="Garamond" w:hAnsi="Garamond"/>
          <w:sz w:val="16"/>
          <w:szCs w:val="16"/>
        </w:rPr>
        <w:t xml:space="preserve">. </w:t>
      </w:r>
    </w:p>
  </w:footnote>
  <w:footnote w:id="12">
    <w:p w14:paraId="2041A5CF" w14:textId="4DADF1D6"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Data from Chicago Department of Water Management’s Water Quality Study. Data was retrieved from </w:t>
      </w:r>
      <w:hyperlink r:id="rId9" w:anchor="results" w:history="1">
        <w:r w:rsidRPr="00644FD9">
          <w:rPr>
            <w:rStyle w:val="Hyperlink"/>
            <w:rFonts w:ascii="Garamond" w:hAnsi="Garamond"/>
            <w:sz w:val="16"/>
            <w:szCs w:val="16"/>
          </w:rPr>
          <w:t>https://www.chicagowaterquality.org/home#results</w:t>
        </w:r>
      </w:hyperlink>
      <w:r w:rsidRPr="00644FD9">
        <w:rPr>
          <w:rFonts w:ascii="Garamond" w:hAnsi="Garamond"/>
          <w:sz w:val="16"/>
          <w:szCs w:val="16"/>
        </w:rPr>
        <w:t xml:space="preserve">. </w:t>
      </w:r>
    </w:p>
  </w:footnote>
  <w:footnote w:id="13">
    <w:p w14:paraId="73EF66B7" w14:textId="2B0736B4"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Natalie Moore, “New Redlining Maps Show Chicago Housing Discrimination,” </w:t>
      </w:r>
      <w:r w:rsidRPr="00644FD9">
        <w:rPr>
          <w:rFonts w:ascii="Garamond" w:hAnsi="Garamond"/>
          <w:i/>
          <w:iCs/>
          <w:sz w:val="16"/>
          <w:szCs w:val="16"/>
        </w:rPr>
        <w:t>WBEZ Chicago</w:t>
      </w:r>
      <w:r w:rsidRPr="00644FD9">
        <w:rPr>
          <w:rFonts w:ascii="Garamond" w:hAnsi="Garamond"/>
          <w:sz w:val="16"/>
          <w:szCs w:val="16"/>
        </w:rPr>
        <w:t xml:space="preserve">, October, 28, 2016, </w:t>
      </w:r>
      <w:hyperlink r:id="rId10" w:history="1">
        <w:r w:rsidRPr="00644FD9">
          <w:rPr>
            <w:rStyle w:val="Hyperlink"/>
            <w:rFonts w:ascii="Garamond" w:hAnsi="Garamond"/>
            <w:sz w:val="16"/>
            <w:szCs w:val="16"/>
          </w:rPr>
          <w:t>https://www.wbez.org/stories/new-redlining-maps-show-chicago-housing-discrimination/37c0dce7-0562-474a-8e1c-50948219ecbb</w:t>
        </w:r>
      </w:hyperlink>
      <w:r w:rsidRPr="00644FD9">
        <w:rPr>
          <w:rFonts w:ascii="Garamond" w:hAnsi="Garamond"/>
          <w:sz w:val="16"/>
          <w:szCs w:val="16"/>
        </w:rPr>
        <w:t xml:space="preserve">. </w:t>
      </w:r>
    </w:p>
  </w:footnote>
  <w:footnote w:id="14">
    <w:p w14:paraId="0C412152" w14:textId="04B0F0E9"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Justin Williams, “Data Points: the environmental injustice of lead lines in Illinois,” Metropolitan Planning Council, November, 10, 2020, </w:t>
      </w:r>
      <w:hyperlink r:id="rId11" w:history="1">
        <w:r w:rsidRPr="00644FD9">
          <w:rPr>
            <w:rStyle w:val="Hyperlink"/>
            <w:rFonts w:ascii="Garamond" w:hAnsi="Garamond"/>
            <w:sz w:val="16"/>
            <w:szCs w:val="16"/>
          </w:rPr>
          <w:t>https://www.metroplanning.org/news/9960/Data-Points-the-environmental-injustice-of-lead-lines-in-Illinois</w:t>
        </w:r>
      </w:hyperlink>
      <w:r w:rsidRPr="00644FD9">
        <w:rPr>
          <w:rFonts w:ascii="Garamond" w:hAnsi="Garamond"/>
          <w:sz w:val="16"/>
          <w:szCs w:val="16"/>
        </w:rPr>
        <w:t xml:space="preserve">. </w:t>
      </w:r>
    </w:p>
  </w:footnote>
  <w:footnote w:id="15">
    <w:p w14:paraId="610F5299" w14:textId="37002E18"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Lead-Safe Chicago, Lead Service Line Replacement, </w:t>
      </w:r>
      <w:hyperlink r:id="rId12" w:history="1">
        <w:r w:rsidRPr="00644FD9">
          <w:rPr>
            <w:rStyle w:val="Hyperlink"/>
            <w:rFonts w:ascii="Garamond" w:hAnsi="Garamond"/>
            <w:sz w:val="16"/>
            <w:szCs w:val="16"/>
          </w:rPr>
          <w:t>https://www.leadsafechicago.org/lead-service-line-replacement</w:t>
        </w:r>
      </w:hyperlink>
      <w:r w:rsidRPr="00644FD9">
        <w:rPr>
          <w:rFonts w:ascii="Garamond" w:hAnsi="Garamond"/>
          <w:sz w:val="16"/>
          <w:szCs w:val="16"/>
        </w:rPr>
        <w:t xml:space="preserve">. </w:t>
      </w:r>
    </w:p>
  </w:footnote>
  <w:footnote w:id="16">
    <w:p w14:paraId="379F8AAE" w14:textId="02FA8D14"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Data retrieved from Cook County Assessor's Office, Cook County Assessor's Residential Property Characteristics. Data last updated on November, 27, 2020. Data retrieved via </w:t>
      </w:r>
      <w:hyperlink r:id="rId13" w:history="1">
        <w:r w:rsidRPr="00644FD9">
          <w:rPr>
            <w:rStyle w:val="Hyperlink"/>
            <w:rFonts w:ascii="Garamond" w:hAnsi="Garamond"/>
            <w:sz w:val="16"/>
            <w:szCs w:val="16"/>
          </w:rPr>
          <w:t>https://datacatalog.cookcountyil.gov/Property-Taxation/Cook-County-Assessor-s-Residential-Property-Charac/bcnq-qi2z</w:t>
        </w:r>
      </w:hyperlink>
      <w:r w:rsidRPr="00644FD9">
        <w:rPr>
          <w:rFonts w:ascii="Garamond" w:hAnsi="Garamond"/>
          <w:sz w:val="16"/>
          <w:szCs w:val="16"/>
        </w:rPr>
        <w:t xml:space="preserve">. </w:t>
      </w:r>
    </w:p>
  </w:footnote>
  <w:footnote w:id="17">
    <w:p w14:paraId="78CEF0EB" w14:textId="5AA2186D"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See the </w:t>
      </w:r>
      <w:r w:rsidRPr="00644FD9">
        <w:rPr>
          <w:rFonts w:ascii="Garamond" w:hAnsi="Garamond"/>
          <w:i/>
          <w:iCs/>
          <w:sz w:val="16"/>
          <w:szCs w:val="16"/>
        </w:rPr>
        <w:t>Definitions for the Codes for Classification of Real Property</w:t>
      </w:r>
      <w:r w:rsidRPr="00644FD9">
        <w:rPr>
          <w:rFonts w:ascii="Garamond" w:hAnsi="Garamond"/>
          <w:sz w:val="16"/>
          <w:szCs w:val="16"/>
        </w:rPr>
        <w:t xml:space="preserve"> available at: </w:t>
      </w:r>
      <w:hyperlink r:id="rId14" w:history="1">
        <w:r w:rsidRPr="00644FD9">
          <w:rPr>
            <w:rStyle w:val="Hyperlink"/>
            <w:rFonts w:ascii="Garamond" w:hAnsi="Garamond"/>
            <w:sz w:val="16"/>
            <w:szCs w:val="16"/>
          </w:rPr>
          <w:t>https://prodassets.cookcountyassessor.com/s3fs-public/form_documents/classcode.pdf</w:t>
        </w:r>
      </w:hyperlink>
      <w:r w:rsidRPr="00644FD9">
        <w:rPr>
          <w:rFonts w:ascii="Garamond" w:hAnsi="Garamond"/>
          <w:sz w:val="16"/>
          <w:szCs w:val="16"/>
        </w:rPr>
        <w:t>.</w:t>
      </w:r>
    </w:p>
  </w:footnote>
  <w:footnote w:id="18">
    <w:p w14:paraId="230C08FB" w14:textId="6217D5EC" w:rsidR="00DC37C6" w:rsidRPr="00644FD9" w:rsidRDefault="00DC37C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Eric Potash et al., “Predictive Modeling for Public Health: Preventing Childhood Lead Poisoning”, KDD '15: Proceedings of the 21th ACM SIGKDD International Conference on Knowledge Discovery and Data Mining, August, 2015, </w:t>
      </w:r>
      <w:hyperlink r:id="rId15" w:history="1">
        <w:r w:rsidRPr="00644FD9">
          <w:rPr>
            <w:rStyle w:val="Hyperlink"/>
            <w:rFonts w:ascii="Garamond" w:hAnsi="Garamond"/>
            <w:sz w:val="16"/>
            <w:szCs w:val="16"/>
          </w:rPr>
          <w:t>https://dl.acm.org/doi/10.1145/2783258.2788629</w:t>
        </w:r>
      </w:hyperlink>
      <w:r w:rsidRPr="00644FD9">
        <w:rPr>
          <w:rFonts w:ascii="Garamond" w:hAnsi="Garamond"/>
          <w:sz w:val="16"/>
          <w:szCs w:val="16"/>
        </w:rPr>
        <w:t xml:space="preserve">.  </w:t>
      </w:r>
    </w:p>
  </w:footnote>
  <w:footnote w:id="19">
    <w:p w14:paraId="73F9CE05" w14:textId="401BE789" w:rsidR="00641B7A" w:rsidRDefault="00641B7A">
      <w:pPr>
        <w:pStyle w:val="FootnoteText"/>
      </w:pPr>
      <w:ins w:id="532" w:author="James Midkiff" w:date="2021-06-02T17:18:00Z">
        <w:r>
          <w:rPr>
            <w:rStyle w:val="FootnoteReference"/>
          </w:rPr>
          <w:footnoteRef/>
        </w:r>
        <w:r>
          <w:t xml:space="preserve"> See</w:t>
        </w:r>
      </w:ins>
      <w:ins w:id="533" w:author="James Midkiff" w:date="2021-06-02T17:19:00Z">
        <w:r>
          <w:t xml:space="preserve"> </w:t>
        </w:r>
      </w:ins>
      <w:ins w:id="534" w:author="James Midkiff" w:date="2021-06-02T17:18:00Z">
        <w:r>
          <w:t xml:space="preserve">Hawthorne, </w:t>
        </w:r>
      </w:ins>
      <w:ins w:id="535" w:author="James Midkiff" w:date="2021-06-02T17:19:00Z">
        <w:r>
          <w:t xml:space="preserve">2021. </w:t>
        </w:r>
      </w:ins>
      <w:ins w:id="536" w:author="James Midkiff" w:date="2021-06-02T17:18:00Z">
        <w:r>
          <w:t xml:space="preserve">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76249A6"/>
    <w:multiLevelType w:val="hybridMultilevel"/>
    <w:tmpl w:val="3FE8FE80"/>
    <w:lvl w:ilvl="0" w:tplc="4FB8A50C">
      <w:numFmt w:val="bullet"/>
      <w:lvlText w:val="-"/>
      <w:lvlJc w:val="left"/>
      <w:pPr>
        <w:ind w:left="720" w:hanging="360"/>
      </w:pPr>
      <w:rPr>
        <w:rFonts w:ascii="Garamond" w:eastAsiaTheme="minorHAnsi"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3"/>
  </w:num>
  <w:num w:numId="4">
    <w:abstractNumId w:val="5"/>
  </w:num>
  <w:num w:numId="5">
    <w:abstractNumId w:val="4"/>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ren Peterson">
    <w15:presenceInfo w15:providerId="AD" w15:userId="S::tarren@uchicago.edu::27e9275d-3b57-4e81-932b-f756d0c4617e"/>
  </w15:person>
  <w15:person w15:author="James Midkiff">
    <w15:presenceInfo w15:providerId="None" w15:userId="James Midki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BA"/>
    <w:rsid w:val="000235F9"/>
    <w:rsid w:val="000309F2"/>
    <w:rsid w:val="000324A0"/>
    <w:rsid w:val="00051E1B"/>
    <w:rsid w:val="00057E67"/>
    <w:rsid w:val="000937ED"/>
    <w:rsid w:val="000A119D"/>
    <w:rsid w:val="000D6BAA"/>
    <w:rsid w:val="000F053F"/>
    <w:rsid w:val="000F61B5"/>
    <w:rsid w:val="00130620"/>
    <w:rsid w:val="001515AE"/>
    <w:rsid w:val="00151C8C"/>
    <w:rsid w:val="00161217"/>
    <w:rsid w:val="00162DF0"/>
    <w:rsid w:val="001731C5"/>
    <w:rsid w:val="0018554D"/>
    <w:rsid w:val="001A1C37"/>
    <w:rsid w:val="001B36F0"/>
    <w:rsid w:val="001B7E53"/>
    <w:rsid w:val="001D779F"/>
    <w:rsid w:val="001E7E9E"/>
    <w:rsid w:val="001F18C4"/>
    <w:rsid w:val="002177D0"/>
    <w:rsid w:val="002260E4"/>
    <w:rsid w:val="00227D2F"/>
    <w:rsid w:val="00237E28"/>
    <w:rsid w:val="00244186"/>
    <w:rsid w:val="00245407"/>
    <w:rsid w:val="0027750C"/>
    <w:rsid w:val="002B35DD"/>
    <w:rsid w:val="002C3080"/>
    <w:rsid w:val="002D0355"/>
    <w:rsid w:val="002E0FF9"/>
    <w:rsid w:val="002E73D9"/>
    <w:rsid w:val="00306732"/>
    <w:rsid w:val="00313EBB"/>
    <w:rsid w:val="003161E3"/>
    <w:rsid w:val="00351400"/>
    <w:rsid w:val="00356CFE"/>
    <w:rsid w:val="00361864"/>
    <w:rsid w:val="0036610B"/>
    <w:rsid w:val="003920C1"/>
    <w:rsid w:val="003A3FA3"/>
    <w:rsid w:val="003A5309"/>
    <w:rsid w:val="003B0419"/>
    <w:rsid w:val="003C1744"/>
    <w:rsid w:val="003D5B17"/>
    <w:rsid w:val="003F6B0F"/>
    <w:rsid w:val="004415A4"/>
    <w:rsid w:val="004426B4"/>
    <w:rsid w:val="00446D29"/>
    <w:rsid w:val="00453E6F"/>
    <w:rsid w:val="0045595E"/>
    <w:rsid w:val="00482CBA"/>
    <w:rsid w:val="0048633B"/>
    <w:rsid w:val="0049775D"/>
    <w:rsid w:val="004A5B58"/>
    <w:rsid w:val="004A5FC8"/>
    <w:rsid w:val="004D74AE"/>
    <w:rsid w:val="004E7439"/>
    <w:rsid w:val="004F723E"/>
    <w:rsid w:val="005562C6"/>
    <w:rsid w:val="00557172"/>
    <w:rsid w:val="0055723A"/>
    <w:rsid w:val="0056760B"/>
    <w:rsid w:val="005676AA"/>
    <w:rsid w:val="00570B92"/>
    <w:rsid w:val="00572204"/>
    <w:rsid w:val="0057749F"/>
    <w:rsid w:val="00590FA9"/>
    <w:rsid w:val="005B3B05"/>
    <w:rsid w:val="005C0D6B"/>
    <w:rsid w:val="005C0E4B"/>
    <w:rsid w:val="005D7146"/>
    <w:rsid w:val="005E2107"/>
    <w:rsid w:val="005F5ECA"/>
    <w:rsid w:val="00621950"/>
    <w:rsid w:val="00640846"/>
    <w:rsid w:val="00641B7A"/>
    <w:rsid w:val="00644FD9"/>
    <w:rsid w:val="0064519B"/>
    <w:rsid w:val="0069090A"/>
    <w:rsid w:val="006972C7"/>
    <w:rsid w:val="006A1263"/>
    <w:rsid w:val="006A612B"/>
    <w:rsid w:val="006C5136"/>
    <w:rsid w:val="006E04CE"/>
    <w:rsid w:val="007009FB"/>
    <w:rsid w:val="00712AF5"/>
    <w:rsid w:val="007229FE"/>
    <w:rsid w:val="00750FE8"/>
    <w:rsid w:val="00755BBA"/>
    <w:rsid w:val="00761150"/>
    <w:rsid w:val="007A2C12"/>
    <w:rsid w:val="007B670A"/>
    <w:rsid w:val="007E2024"/>
    <w:rsid w:val="00801A10"/>
    <w:rsid w:val="00803DA6"/>
    <w:rsid w:val="00810CC0"/>
    <w:rsid w:val="00831284"/>
    <w:rsid w:val="00855213"/>
    <w:rsid w:val="00896486"/>
    <w:rsid w:val="008A59E2"/>
    <w:rsid w:val="008B34EA"/>
    <w:rsid w:val="008C0CDF"/>
    <w:rsid w:val="008C3601"/>
    <w:rsid w:val="008E0B7C"/>
    <w:rsid w:val="00906204"/>
    <w:rsid w:val="00906726"/>
    <w:rsid w:val="0091107D"/>
    <w:rsid w:val="009174D3"/>
    <w:rsid w:val="00930DCC"/>
    <w:rsid w:val="00941DBC"/>
    <w:rsid w:val="00941E6B"/>
    <w:rsid w:val="00955344"/>
    <w:rsid w:val="009672CB"/>
    <w:rsid w:val="00973155"/>
    <w:rsid w:val="00987E27"/>
    <w:rsid w:val="009B3F55"/>
    <w:rsid w:val="009B630C"/>
    <w:rsid w:val="009C45BC"/>
    <w:rsid w:val="009C6FCD"/>
    <w:rsid w:val="009E172A"/>
    <w:rsid w:val="009E4A97"/>
    <w:rsid w:val="009F1273"/>
    <w:rsid w:val="009F60E6"/>
    <w:rsid w:val="00A0345A"/>
    <w:rsid w:val="00A0439A"/>
    <w:rsid w:val="00A0503F"/>
    <w:rsid w:val="00A06002"/>
    <w:rsid w:val="00A12DE1"/>
    <w:rsid w:val="00A14D16"/>
    <w:rsid w:val="00A222C0"/>
    <w:rsid w:val="00A265CD"/>
    <w:rsid w:val="00A304D5"/>
    <w:rsid w:val="00A366C4"/>
    <w:rsid w:val="00A451D9"/>
    <w:rsid w:val="00A611A2"/>
    <w:rsid w:val="00A64116"/>
    <w:rsid w:val="00A717EC"/>
    <w:rsid w:val="00A76FA0"/>
    <w:rsid w:val="00A9443C"/>
    <w:rsid w:val="00A96576"/>
    <w:rsid w:val="00AA22F6"/>
    <w:rsid w:val="00AA7D54"/>
    <w:rsid w:val="00AE2AA3"/>
    <w:rsid w:val="00AF3B8E"/>
    <w:rsid w:val="00AF42A4"/>
    <w:rsid w:val="00AF474B"/>
    <w:rsid w:val="00B1013C"/>
    <w:rsid w:val="00B16A6A"/>
    <w:rsid w:val="00B17644"/>
    <w:rsid w:val="00B45B10"/>
    <w:rsid w:val="00B5284B"/>
    <w:rsid w:val="00B55B0A"/>
    <w:rsid w:val="00B64DEB"/>
    <w:rsid w:val="00B82C5B"/>
    <w:rsid w:val="00B95A8D"/>
    <w:rsid w:val="00BA78F3"/>
    <w:rsid w:val="00BC6B37"/>
    <w:rsid w:val="00BE4322"/>
    <w:rsid w:val="00BF6118"/>
    <w:rsid w:val="00BF7D53"/>
    <w:rsid w:val="00C04E2C"/>
    <w:rsid w:val="00C15811"/>
    <w:rsid w:val="00C25E38"/>
    <w:rsid w:val="00C3015E"/>
    <w:rsid w:val="00C30963"/>
    <w:rsid w:val="00C42778"/>
    <w:rsid w:val="00C529EE"/>
    <w:rsid w:val="00CE7231"/>
    <w:rsid w:val="00CF5517"/>
    <w:rsid w:val="00D423CB"/>
    <w:rsid w:val="00D63CB8"/>
    <w:rsid w:val="00D7523E"/>
    <w:rsid w:val="00D817CC"/>
    <w:rsid w:val="00D92FD2"/>
    <w:rsid w:val="00DB7BC8"/>
    <w:rsid w:val="00DC37C6"/>
    <w:rsid w:val="00DD0413"/>
    <w:rsid w:val="00DD0BC6"/>
    <w:rsid w:val="00DE7D31"/>
    <w:rsid w:val="00E4090D"/>
    <w:rsid w:val="00E50A34"/>
    <w:rsid w:val="00E81DF0"/>
    <w:rsid w:val="00E93CEA"/>
    <w:rsid w:val="00EA57AB"/>
    <w:rsid w:val="00ED24A7"/>
    <w:rsid w:val="00F21FB1"/>
    <w:rsid w:val="00F41459"/>
    <w:rsid w:val="00F56D8D"/>
    <w:rsid w:val="00F7549C"/>
    <w:rsid w:val="00F77884"/>
    <w:rsid w:val="00F808CE"/>
    <w:rsid w:val="00F818F8"/>
    <w:rsid w:val="00F9294E"/>
    <w:rsid w:val="00FB0288"/>
    <w:rsid w:val="00FE43AF"/>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C37C6"/>
    <w:rPr>
      <w:sz w:val="18"/>
      <w:szCs w:val="18"/>
    </w:rPr>
  </w:style>
  <w:style w:type="character" w:customStyle="1" w:styleId="BalloonTextChar">
    <w:name w:val="Balloon Text Char"/>
    <w:basedOn w:val="DefaultParagraphFont"/>
    <w:link w:val="BalloonText"/>
    <w:uiPriority w:val="99"/>
    <w:semiHidden/>
    <w:rsid w:val="00DC37C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669867080">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21646356">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012418844">
      <w:bodyDiv w:val="1"/>
      <w:marLeft w:val="0"/>
      <w:marRight w:val="0"/>
      <w:marTop w:val="0"/>
      <w:marBottom w:val="0"/>
      <w:divBdr>
        <w:top w:val="none" w:sz="0" w:space="0" w:color="auto"/>
        <w:left w:val="none" w:sz="0" w:space="0" w:color="auto"/>
        <w:bottom w:val="none" w:sz="0" w:space="0" w:color="auto"/>
        <w:right w:val="none" w:sz="0" w:space="0" w:color="auto"/>
      </w:divBdr>
    </w:div>
    <w:div w:id="1027680660">
      <w:bodyDiv w:val="1"/>
      <w:marLeft w:val="0"/>
      <w:marRight w:val="0"/>
      <w:marTop w:val="0"/>
      <w:marBottom w:val="0"/>
      <w:divBdr>
        <w:top w:val="none" w:sz="0" w:space="0" w:color="auto"/>
        <w:left w:val="none" w:sz="0" w:space="0" w:color="auto"/>
        <w:bottom w:val="none" w:sz="0" w:space="0" w:color="auto"/>
        <w:right w:val="none" w:sz="0" w:space="0" w:color="auto"/>
      </w:divBdr>
    </w:div>
    <w:div w:id="1137994792">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04000256">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7070">
      <w:bodyDiv w:val="1"/>
      <w:marLeft w:val="0"/>
      <w:marRight w:val="0"/>
      <w:marTop w:val="0"/>
      <w:marBottom w:val="0"/>
      <w:divBdr>
        <w:top w:val="none" w:sz="0" w:space="0" w:color="auto"/>
        <w:left w:val="none" w:sz="0" w:space="0" w:color="auto"/>
        <w:bottom w:val="none" w:sz="0" w:space="0" w:color="auto"/>
        <w:right w:val="none" w:sz="0" w:space="0" w:color="auto"/>
      </w:divBdr>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tif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nrdc.org/resources/millions-served-water-systems-detecting-lead" TargetMode="External"/><Relationship Id="rId13" Type="http://schemas.openxmlformats.org/officeDocument/2006/relationships/hyperlink" Target="https://datacatalog.cookcountyil.gov/Property-Taxation/Cook-County-Assessor-s-Residential-Property-Charac/bcnq-qi2z" TargetMode="External"/><Relationship Id="rId3" Type="http://schemas.openxmlformats.org/officeDocument/2006/relationships/hyperlink" Target="https://www.epa.gov/ground-water-and-drinking-water/basic-information-about-lead-drinking-water" TargetMode="External"/><Relationship Id="rId7" Type="http://schemas.openxmlformats.org/officeDocument/2006/relationships/hyperlink" Target="https://www.wbez.org/stories/despite-a-promise-chicago-has-made-no-progress-on-removal-of-lead-pipes/02644e18-4cd5-4e7e-b595-3ebc111c62a6" TargetMode="External"/><Relationship Id="rId12" Type="http://schemas.openxmlformats.org/officeDocument/2006/relationships/hyperlink" Target="https://www.leadsafechicago.org/lead-service-line-replacement" TargetMode="External"/><Relationship Id="rId2" Type="http://schemas.openxmlformats.org/officeDocument/2006/relationships/hyperlink" Target="https://www.chicago.gov/city/en/depts/mayor/press_room/press_releases/2020/september/EquityFocusedLeadServiceReplacement.html"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chicago.gov/city/en/depts/mayor/press_room/press_releases/2020/september/EquityFocusedLeadServiceReplacement.html" TargetMode="External"/><Relationship Id="rId11" Type="http://schemas.openxmlformats.org/officeDocument/2006/relationships/hyperlink" Target="https://www.metroplanning.org/news/9960/Data-Points-the-environmental-injustice-of-lead-lines-in-Illinois" TargetMode="External"/><Relationship Id="rId5" Type="http://schemas.openxmlformats.org/officeDocument/2006/relationships/hyperlink" Target="https://www.npr.org/local/309/2020/09/21/915248028/what-we-do-and-don-t-know-about-chicago-s-lead-water-problem" TargetMode="External"/><Relationship Id="rId15" Type="http://schemas.openxmlformats.org/officeDocument/2006/relationships/hyperlink" Target="https://dl.acm.org/doi/10.1145/2783258.2788629" TargetMode="External"/><Relationship Id="rId10" Type="http://schemas.openxmlformats.org/officeDocument/2006/relationships/hyperlink" Target="https://www.wbez.org/stories/new-redlining-maps-show-chicago-housing-discrimination/37c0dce7-0562-474a-8e1c-50948219ecbb" TargetMode="External"/><Relationship Id="rId4" Type="http://schemas.openxmlformats.org/officeDocument/2006/relationships/hyperlink" Target="https://www.chicagotribune.com/investigations/ct-chicago-water-lead-contamination-20180411-htmlstory.html" TargetMode="External"/><Relationship Id="rId9" Type="http://schemas.openxmlformats.org/officeDocument/2006/relationships/hyperlink" Target="https://www.chicagowaterquality.org/home" TargetMode="External"/><Relationship Id="rId14" Type="http://schemas.openxmlformats.org/officeDocument/2006/relationships/hyperlink" Target="https://prodassets.cookcountyassessor.com/s3fs-public/form_documents/classcod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B26BC-641F-6649-B567-5567B105A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18</Pages>
  <Words>4492</Words>
  <Characters>25607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James Midkiff</cp:lastModifiedBy>
  <cp:revision>39</cp:revision>
  <dcterms:created xsi:type="dcterms:W3CDTF">2021-06-02T12:15:00Z</dcterms:created>
  <dcterms:modified xsi:type="dcterms:W3CDTF">2021-06-02T23:10:00Z</dcterms:modified>
</cp:coreProperties>
</file>