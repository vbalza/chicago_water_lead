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928204" w14:textId="77777777" w:rsidR="00B64DEB" w:rsidRDefault="00B64DEB" w:rsidP="00B64DEB">
      <w:pPr>
        <w:pStyle w:val="NoSpacing"/>
        <w:jc w:val="center"/>
        <w:rPr>
          <w:rFonts w:ascii="Garamond" w:hAnsi="Garamond" w:cs="Times New Roman"/>
          <w:sz w:val="28"/>
          <w:szCs w:val="28"/>
        </w:rPr>
      </w:pPr>
    </w:p>
    <w:p w14:paraId="6F7CD10A" w14:textId="77777777" w:rsidR="00B64DEB" w:rsidRDefault="00B64DEB" w:rsidP="00B64DEB">
      <w:pPr>
        <w:pStyle w:val="NoSpacing"/>
        <w:jc w:val="center"/>
        <w:rPr>
          <w:rFonts w:ascii="Garamond" w:hAnsi="Garamond" w:cs="Times New Roman"/>
          <w:sz w:val="28"/>
          <w:szCs w:val="28"/>
        </w:rPr>
      </w:pPr>
    </w:p>
    <w:p w14:paraId="3572A133" w14:textId="77777777" w:rsidR="00B64DEB" w:rsidRDefault="00B64DEB" w:rsidP="00B64DEB">
      <w:pPr>
        <w:pStyle w:val="NoSpacing"/>
        <w:jc w:val="center"/>
        <w:rPr>
          <w:rFonts w:ascii="Garamond" w:hAnsi="Garamond" w:cs="Times New Roman"/>
          <w:sz w:val="28"/>
          <w:szCs w:val="28"/>
        </w:rPr>
      </w:pPr>
    </w:p>
    <w:p w14:paraId="32FE783E" w14:textId="77777777" w:rsidR="00B64DEB" w:rsidRDefault="00B64DEB" w:rsidP="00B64DEB">
      <w:pPr>
        <w:pStyle w:val="NoSpacing"/>
        <w:jc w:val="center"/>
        <w:rPr>
          <w:rFonts w:ascii="Garamond" w:hAnsi="Garamond" w:cs="Times New Roman"/>
          <w:sz w:val="28"/>
          <w:szCs w:val="28"/>
        </w:rPr>
      </w:pPr>
    </w:p>
    <w:p w14:paraId="2CDC2235" w14:textId="46ABE9C2" w:rsidR="00B64DEB" w:rsidRDefault="00B64DEB" w:rsidP="00B64DEB">
      <w:pPr>
        <w:pStyle w:val="NoSpacing"/>
        <w:jc w:val="center"/>
        <w:rPr>
          <w:rFonts w:ascii="Garamond" w:hAnsi="Garamond" w:cs="Times New Roman"/>
          <w:sz w:val="28"/>
          <w:szCs w:val="28"/>
        </w:rPr>
      </w:pPr>
    </w:p>
    <w:p w14:paraId="4C338793" w14:textId="6FE4F2E8" w:rsidR="00B64DEB" w:rsidRDefault="00B64DEB" w:rsidP="00B64DEB">
      <w:pPr>
        <w:pStyle w:val="NoSpacing"/>
        <w:jc w:val="center"/>
        <w:rPr>
          <w:rFonts w:ascii="Garamond" w:hAnsi="Garamond" w:cs="Times New Roman"/>
          <w:sz w:val="28"/>
          <w:szCs w:val="28"/>
        </w:rPr>
      </w:pPr>
    </w:p>
    <w:p w14:paraId="3D47ACB0" w14:textId="01B89FE7" w:rsidR="00B64DEB" w:rsidRDefault="00B64DEB" w:rsidP="00B64DEB">
      <w:pPr>
        <w:pStyle w:val="NoSpacing"/>
        <w:jc w:val="center"/>
        <w:rPr>
          <w:rFonts w:ascii="Garamond" w:hAnsi="Garamond" w:cs="Times New Roman"/>
          <w:sz w:val="28"/>
          <w:szCs w:val="28"/>
        </w:rPr>
      </w:pPr>
    </w:p>
    <w:p w14:paraId="22DB0ABB" w14:textId="77777777" w:rsidR="00B64DEB" w:rsidRDefault="00B64DEB" w:rsidP="00B64DEB">
      <w:pPr>
        <w:pStyle w:val="NoSpacing"/>
        <w:jc w:val="center"/>
        <w:rPr>
          <w:rFonts w:ascii="Garamond" w:hAnsi="Garamond" w:cs="Times New Roman"/>
          <w:sz w:val="28"/>
          <w:szCs w:val="28"/>
        </w:rPr>
      </w:pPr>
    </w:p>
    <w:p w14:paraId="21A2D30F" w14:textId="77777777" w:rsidR="00B64DEB" w:rsidRDefault="00B64DEB" w:rsidP="00B64DEB">
      <w:pPr>
        <w:pStyle w:val="NoSpacing"/>
        <w:jc w:val="center"/>
        <w:rPr>
          <w:rFonts w:ascii="Garamond" w:hAnsi="Garamond" w:cs="Times New Roman"/>
          <w:sz w:val="28"/>
          <w:szCs w:val="28"/>
        </w:rPr>
      </w:pPr>
    </w:p>
    <w:p w14:paraId="36E05FF7" w14:textId="77777777" w:rsidR="00B64DEB" w:rsidRDefault="00B64DEB" w:rsidP="00B64DEB">
      <w:pPr>
        <w:pStyle w:val="NoSpacing"/>
        <w:jc w:val="center"/>
        <w:rPr>
          <w:rFonts w:ascii="Garamond" w:hAnsi="Garamond" w:cs="Times New Roman"/>
          <w:sz w:val="28"/>
          <w:szCs w:val="28"/>
        </w:rPr>
      </w:pPr>
    </w:p>
    <w:p w14:paraId="7D19F836" w14:textId="77777777" w:rsidR="00B64DEB" w:rsidRDefault="00B64DEB" w:rsidP="00B64DEB">
      <w:pPr>
        <w:pStyle w:val="NoSpacing"/>
        <w:jc w:val="center"/>
        <w:rPr>
          <w:rFonts w:ascii="Garamond" w:hAnsi="Garamond" w:cs="Times New Roman"/>
          <w:sz w:val="28"/>
          <w:szCs w:val="28"/>
        </w:rPr>
      </w:pPr>
    </w:p>
    <w:p w14:paraId="72E50A46" w14:textId="180D78A7" w:rsidR="00B64DEB" w:rsidRPr="002260E4" w:rsidRDefault="00AA22F6" w:rsidP="00B64DEB">
      <w:pPr>
        <w:pStyle w:val="NoSpacing"/>
        <w:jc w:val="center"/>
        <w:rPr>
          <w:rFonts w:ascii="Garamond" w:hAnsi="Garamond" w:cs="Times New Roman"/>
          <w:sz w:val="40"/>
          <w:szCs w:val="40"/>
        </w:rPr>
      </w:pPr>
      <w:r w:rsidRPr="002260E4">
        <w:rPr>
          <w:rFonts w:ascii="Garamond" w:hAnsi="Garamond" w:cs="Times New Roman"/>
          <w:sz w:val="40"/>
          <w:szCs w:val="40"/>
        </w:rPr>
        <w:t xml:space="preserve">Water </w:t>
      </w:r>
      <w:r w:rsidR="00351400">
        <w:rPr>
          <w:rFonts w:ascii="Garamond" w:hAnsi="Garamond" w:cs="Times New Roman"/>
          <w:sz w:val="40"/>
          <w:szCs w:val="40"/>
        </w:rPr>
        <w:t>q</w:t>
      </w:r>
      <w:r w:rsidRPr="002260E4">
        <w:rPr>
          <w:rFonts w:ascii="Garamond" w:hAnsi="Garamond" w:cs="Times New Roman"/>
          <w:sz w:val="40"/>
          <w:szCs w:val="40"/>
        </w:rPr>
        <w:t>uality in Chicago, IL:</w:t>
      </w:r>
      <w:r w:rsidR="00B64DEB" w:rsidRPr="002260E4">
        <w:rPr>
          <w:rFonts w:ascii="Garamond" w:hAnsi="Garamond" w:cs="Times New Roman"/>
          <w:sz w:val="40"/>
          <w:szCs w:val="40"/>
        </w:rPr>
        <w:t xml:space="preserve"> </w:t>
      </w:r>
      <w:r w:rsidRPr="002260E4">
        <w:rPr>
          <w:rFonts w:ascii="Garamond" w:hAnsi="Garamond" w:cs="Times New Roman"/>
          <w:sz w:val="40"/>
          <w:szCs w:val="40"/>
        </w:rPr>
        <w:t xml:space="preserve">Predicting </w:t>
      </w:r>
      <w:r w:rsidR="00B64DEB" w:rsidRPr="002260E4">
        <w:rPr>
          <w:rFonts w:ascii="Garamond" w:hAnsi="Garamond" w:cs="Times New Roman"/>
          <w:sz w:val="40"/>
          <w:szCs w:val="40"/>
        </w:rPr>
        <w:t>l</w:t>
      </w:r>
      <w:r w:rsidRPr="002260E4">
        <w:rPr>
          <w:rFonts w:ascii="Garamond" w:hAnsi="Garamond" w:cs="Times New Roman"/>
          <w:sz w:val="40"/>
          <w:szCs w:val="40"/>
        </w:rPr>
        <w:t xml:space="preserve">ead </w:t>
      </w:r>
      <w:r w:rsidR="00B64DEB" w:rsidRPr="002260E4">
        <w:rPr>
          <w:rFonts w:ascii="Garamond" w:hAnsi="Garamond" w:cs="Times New Roman"/>
          <w:sz w:val="40"/>
          <w:szCs w:val="40"/>
        </w:rPr>
        <w:t>h</w:t>
      </w:r>
      <w:r w:rsidRPr="002260E4">
        <w:rPr>
          <w:rFonts w:ascii="Garamond" w:hAnsi="Garamond" w:cs="Times New Roman"/>
          <w:sz w:val="40"/>
          <w:szCs w:val="40"/>
        </w:rPr>
        <w:t>azards</w:t>
      </w:r>
      <w:r w:rsidR="00B64DEB" w:rsidRPr="002260E4">
        <w:rPr>
          <w:rFonts w:ascii="Garamond" w:hAnsi="Garamond" w:cs="Times New Roman"/>
          <w:sz w:val="40"/>
          <w:szCs w:val="40"/>
        </w:rPr>
        <w:t xml:space="preserve"> </w:t>
      </w:r>
    </w:p>
    <w:p w14:paraId="5AF60631" w14:textId="68543536" w:rsidR="00B64DEB" w:rsidRPr="00B64DEB" w:rsidRDefault="00B64DEB" w:rsidP="00B64DEB">
      <w:pPr>
        <w:pStyle w:val="NoSpacing"/>
        <w:jc w:val="center"/>
        <w:rPr>
          <w:rFonts w:ascii="Garamond" w:hAnsi="Garamond" w:cs="Times New Roman"/>
          <w:sz w:val="32"/>
          <w:szCs w:val="32"/>
        </w:rPr>
      </w:pPr>
      <w:r w:rsidRPr="002260E4">
        <w:rPr>
          <w:rFonts w:ascii="Garamond" w:hAnsi="Garamond" w:cs="Times New Roman"/>
          <w:sz w:val="40"/>
          <w:szCs w:val="40"/>
        </w:rPr>
        <w:t>using housing assessment and socioeconomic variables</w:t>
      </w:r>
    </w:p>
    <w:p w14:paraId="018A53BA" w14:textId="77777777" w:rsidR="00B64DEB" w:rsidRPr="00B64DEB" w:rsidRDefault="00B64DEB" w:rsidP="00B64DEB">
      <w:pPr>
        <w:pStyle w:val="NoSpacing"/>
        <w:jc w:val="center"/>
        <w:rPr>
          <w:rFonts w:ascii="Garamond" w:hAnsi="Garamond" w:cs="Times New Roman"/>
          <w:sz w:val="28"/>
          <w:szCs w:val="28"/>
        </w:rPr>
      </w:pPr>
    </w:p>
    <w:p w14:paraId="43DE40DB" w14:textId="77777777" w:rsidR="00B64DEB" w:rsidRPr="002260E4" w:rsidRDefault="00B64DEB" w:rsidP="00B64DEB">
      <w:pPr>
        <w:pStyle w:val="NoSpacing"/>
        <w:jc w:val="center"/>
        <w:rPr>
          <w:rFonts w:ascii="Garamond" w:hAnsi="Garamond" w:cs="Times New Roman"/>
          <w:sz w:val="32"/>
          <w:szCs w:val="32"/>
        </w:rPr>
      </w:pPr>
      <w:r w:rsidRPr="002260E4">
        <w:rPr>
          <w:rFonts w:ascii="Garamond" w:hAnsi="Garamond" w:cs="Times New Roman"/>
          <w:sz w:val="32"/>
          <w:szCs w:val="32"/>
        </w:rPr>
        <w:t>CAPP 30254: Machine Learning for Public Policy</w:t>
      </w:r>
    </w:p>
    <w:p w14:paraId="63705BB9" w14:textId="32BACAC2" w:rsidR="00B64DEB" w:rsidRDefault="00B64DEB" w:rsidP="00B64DEB">
      <w:pPr>
        <w:pStyle w:val="NoSpacing"/>
        <w:jc w:val="center"/>
        <w:rPr>
          <w:rFonts w:ascii="Garamond" w:hAnsi="Garamond" w:cs="Times New Roman"/>
        </w:rPr>
      </w:pPr>
    </w:p>
    <w:p w14:paraId="43013331" w14:textId="2015C56B" w:rsidR="00B64DEB" w:rsidRDefault="00B64DEB" w:rsidP="00B64DEB">
      <w:pPr>
        <w:pStyle w:val="NoSpacing"/>
        <w:jc w:val="center"/>
        <w:rPr>
          <w:rFonts w:ascii="Garamond" w:hAnsi="Garamond" w:cs="Times New Roman"/>
        </w:rPr>
      </w:pPr>
    </w:p>
    <w:p w14:paraId="7E435729" w14:textId="7873B00F" w:rsidR="00B64DEB" w:rsidRDefault="00B64DEB" w:rsidP="00B64DEB">
      <w:pPr>
        <w:pStyle w:val="NoSpacing"/>
        <w:jc w:val="center"/>
        <w:rPr>
          <w:rFonts w:ascii="Garamond" w:hAnsi="Garamond" w:cs="Times New Roman"/>
        </w:rPr>
      </w:pPr>
    </w:p>
    <w:p w14:paraId="09362C82" w14:textId="7E5630D8" w:rsidR="00B64DEB" w:rsidRDefault="00B64DEB" w:rsidP="00B64DEB">
      <w:pPr>
        <w:pStyle w:val="NoSpacing"/>
        <w:jc w:val="center"/>
        <w:rPr>
          <w:rFonts w:ascii="Garamond" w:hAnsi="Garamond" w:cs="Times New Roman"/>
        </w:rPr>
      </w:pPr>
    </w:p>
    <w:p w14:paraId="4B9CC275" w14:textId="57DCE33C" w:rsidR="00B64DEB" w:rsidRDefault="00B64DEB" w:rsidP="00B64DEB">
      <w:pPr>
        <w:pStyle w:val="NoSpacing"/>
        <w:jc w:val="center"/>
        <w:rPr>
          <w:rFonts w:ascii="Garamond" w:hAnsi="Garamond" w:cs="Times New Roman"/>
        </w:rPr>
      </w:pPr>
    </w:p>
    <w:p w14:paraId="500661BE" w14:textId="4837690C" w:rsidR="00B64DEB" w:rsidRDefault="00B64DEB" w:rsidP="00B64DEB">
      <w:pPr>
        <w:pStyle w:val="NoSpacing"/>
        <w:jc w:val="center"/>
        <w:rPr>
          <w:rFonts w:ascii="Garamond" w:hAnsi="Garamond" w:cs="Times New Roman"/>
        </w:rPr>
      </w:pPr>
    </w:p>
    <w:p w14:paraId="10C5DC49" w14:textId="11A097B7" w:rsidR="00B64DEB" w:rsidRDefault="00B64DEB" w:rsidP="00B64DEB">
      <w:pPr>
        <w:pStyle w:val="NoSpacing"/>
        <w:jc w:val="center"/>
        <w:rPr>
          <w:rFonts w:ascii="Garamond" w:hAnsi="Garamond" w:cs="Times New Roman"/>
        </w:rPr>
      </w:pPr>
    </w:p>
    <w:p w14:paraId="58E90DFD" w14:textId="7FCA79D3" w:rsidR="00B64DEB" w:rsidRDefault="00B64DEB" w:rsidP="00B64DEB">
      <w:pPr>
        <w:pStyle w:val="NoSpacing"/>
        <w:jc w:val="center"/>
        <w:rPr>
          <w:rFonts w:ascii="Garamond" w:hAnsi="Garamond" w:cs="Times New Roman"/>
        </w:rPr>
      </w:pPr>
    </w:p>
    <w:p w14:paraId="15B08878" w14:textId="30701DF7" w:rsidR="00B64DEB" w:rsidRDefault="00B64DEB" w:rsidP="00B64DEB">
      <w:pPr>
        <w:pStyle w:val="NoSpacing"/>
        <w:jc w:val="center"/>
        <w:rPr>
          <w:rFonts w:ascii="Garamond" w:hAnsi="Garamond" w:cs="Times New Roman"/>
        </w:rPr>
      </w:pPr>
    </w:p>
    <w:p w14:paraId="583A5350" w14:textId="509B01F2" w:rsidR="00B64DEB" w:rsidRDefault="00B64DEB" w:rsidP="00B64DEB">
      <w:pPr>
        <w:pStyle w:val="NoSpacing"/>
        <w:jc w:val="center"/>
        <w:rPr>
          <w:rFonts w:ascii="Garamond" w:hAnsi="Garamond" w:cs="Times New Roman"/>
        </w:rPr>
      </w:pPr>
    </w:p>
    <w:p w14:paraId="65A6919B" w14:textId="422CC857" w:rsidR="00B64DEB" w:rsidRDefault="00B64DEB" w:rsidP="00B64DEB">
      <w:pPr>
        <w:pStyle w:val="NoSpacing"/>
        <w:jc w:val="center"/>
        <w:rPr>
          <w:rFonts w:ascii="Garamond" w:hAnsi="Garamond" w:cs="Times New Roman"/>
        </w:rPr>
      </w:pPr>
    </w:p>
    <w:p w14:paraId="4B0E9410" w14:textId="0952F738" w:rsidR="00B64DEB" w:rsidRDefault="00B64DEB" w:rsidP="00B64DEB">
      <w:pPr>
        <w:pStyle w:val="NoSpacing"/>
        <w:jc w:val="center"/>
        <w:rPr>
          <w:rFonts w:ascii="Garamond" w:hAnsi="Garamond" w:cs="Times New Roman"/>
        </w:rPr>
      </w:pPr>
    </w:p>
    <w:p w14:paraId="4EE2C4CF" w14:textId="6CA50C24" w:rsidR="00B64DEB" w:rsidRDefault="00B64DEB" w:rsidP="00B64DEB">
      <w:pPr>
        <w:pStyle w:val="NoSpacing"/>
        <w:jc w:val="center"/>
        <w:rPr>
          <w:rFonts w:ascii="Garamond" w:hAnsi="Garamond" w:cs="Times New Roman"/>
        </w:rPr>
      </w:pPr>
    </w:p>
    <w:p w14:paraId="12CFC435" w14:textId="47A6D3EF" w:rsidR="00B64DEB" w:rsidRDefault="00B64DEB" w:rsidP="00B64DEB">
      <w:pPr>
        <w:pStyle w:val="NoSpacing"/>
        <w:jc w:val="center"/>
        <w:rPr>
          <w:rFonts w:ascii="Garamond" w:hAnsi="Garamond" w:cs="Times New Roman"/>
        </w:rPr>
      </w:pPr>
    </w:p>
    <w:p w14:paraId="661D57E1" w14:textId="0EC14DB3" w:rsidR="00B64DEB" w:rsidRDefault="00B64DEB" w:rsidP="00B64DEB">
      <w:pPr>
        <w:pStyle w:val="NoSpacing"/>
        <w:jc w:val="center"/>
        <w:rPr>
          <w:rFonts w:ascii="Garamond" w:hAnsi="Garamond" w:cs="Times New Roman"/>
        </w:rPr>
      </w:pPr>
    </w:p>
    <w:p w14:paraId="28CE8247" w14:textId="1568A4C1" w:rsidR="00B64DEB" w:rsidRDefault="00B64DEB" w:rsidP="00B64DEB">
      <w:pPr>
        <w:pStyle w:val="NoSpacing"/>
        <w:jc w:val="center"/>
        <w:rPr>
          <w:rFonts w:ascii="Garamond" w:hAnsi="Garamond" w:cs="Times New Roman"/>
        </w:rPr>
      </w:pPr>
    </w:p>
    <w:p w14:paraId="6A85341C" w14:textId="77777777" w:rsidR="00B64DEB" w:rsidRPr="00B64DEB" w:rsidRDefault="00B64DEB" w:rsidP="00B64DEB">
      <w:pPr>
        <w:pStyle w:val="NoSpacing"/>
        <w:jc w:val="center"/>
        <w:rPr>
          <w:rFonts w:ascii="Garamond" w:hAnsi="Garamond" w:cs="Times New Roman"/>
        </w:rPr>
      </w:pPr>
    </w:p>
    <w:p w14:paraId="5A669AF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Valeria Balza (vbalza)</w:t>
      </w:r>
    </w:p>
    <w:p w14:paraId="739BED9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Tarren Peterson (tarren)</w:t>
      </w:r>
    </w:p>
    <w:p w14:paraId="48FF34B3" w14:textId="1A8D0075" w:rsidR="00AA22F6" w:rsidRPr="00B64DEB" w:rsidRDefault="00B64DEB" w:rsidP="00B64DEB">
      <w:pPr>
        <w:pStyle w:val="NoSpacing"/>
        <w:jc w:val="center"/>
        <w:rPr>
          <w:rFonts w:ascii="Garamond" w:hAnsi="Garamond" w:cs="Times New Roman"/>
        </w:rPr>
      </w:pPr>
      <w:r w:rsidRPr="00B64DEB">
        <w:rPr>
          <w:rFonts w:ascii="Garamond" w:hAnsi="Garamond" w:cs="Times New Roman"/>
        </w:rPr>
        <w:t xml:space="preserve">James Midkiff (jmidkiff) </w:t>
      </w:r>
    </w:p>
    <w:p w14:paraId="2E5751A3" w14:textId="1FE093E9" w:rsidR="00B64DEB" w:rsidRPr="00B64DEB" w:rsidRDefault="00B64DEB" w:rsidP="00B64DEB">
      <w:pPr>
        <w:pStyle w:val="NoSpacing"/>
        <w:jc w:val="center"/>
        <w:rPr>
          <w:rFonts w:ascii="Garamond" w:hAnsi="Garamond" w:cs="Times New Roman"/>
        </w:rPr>
      </w:pPr>
    </w:p>
    <w:p w14:paraId="05971BFA" w14:textId="1119007E" w:rsidR="00B64DEB" w:rsidRPr="00B64DEB" w:rsidRDefault="00B64DEB" w:rsidP="00B64DEB">
      <w:pPr>
        <w:pStyle w:val="NoSpacing"/>
        <w:jc w:val="center"/>
        <w:rPr>
          <w:rFonts w:ascii="Garamond" w:hAnsi="Garamond" w:cs="Times New Roman"/>
        </w:rPr>
      </w:pPr>
    </w:p>
    <w:p w14:paraId="07349DDF" w14:textId="08991B0E" w:rsidR="00B64DEB" w:rsidRPr="00B64DEB" w:rsidRDefault="00B64DEB" w:rsidP="00B64DEB">
      <w:pPr>
        <w:pStyle w:val="NoSpacing"/>
        <w:jc w:val="center"/>
        <w:rPr>
          <w:rFonts w:ascii="Garamond" w:hAnsi="Garamond" w:cs="Times New Roman"/>
        </w:rPr>
      </w:pPr>
    </w:p>
    <w:p w14:paraId="74AF8D8C" w14:textId="0DD62D2C" w:rsidR="00B64DEB" w:rsidRPr="00B64DEB" w:rsidRDefault="00B64DEB" w:rsidP="00B64DEB">
      <w:pPr>
        <w:pStyle w:val="NoSpacing"/>
        <w:jc w:val="center"/>
        <w:rPr>
          <w:rFonts w:ascii="Garamond" w:hAnsi="Garamond" w:cs="Times New Roman"/>
        </w:rPr>
      </w:pPr>
    </w:p>
    <w:p w14:paraId="6C8FA774" w14:textId="5E180F5D" w:rsidR="00B64DEB" w:rsidRPr="00B64DEB" w:rsidRDefault="00B64DEB" w:rsidP="00B64DEB">
      <w:pPr>
        <w:pStyle w:val="NoSpacing"/>
        <w:jc w:val="center"/>
        <w:rPr>
          <w:rFonts w:ascii="Garamond" w:hAnsi="Garamond" w:cs="Times New Roman"/>
        </w:rPr>
      </w:pPr>
    </w:p>
    <w:p w14:paraId="5C12574C" w14:textId="77777777" w:rsidR="00B64DEB" w:rsidRPr="00B64DEB" w:rsidRDefault="00B64DEB" w:rsidP="00B64DEB">
      <w:pPr>
        <w:pStyle w:val="NoSpacing"/>
        <w:jc w:val="center"/>
        <w:rPr>
          <w:rFonts w:ascii="Garamond" w:hAnsi="Garamond" w:cs="Times New Roman"/>
        </w:rPr>
      </w:pPr>
    </w:p>
    <w:p w14:paraId="445D7E5A" w14:textId="5DA76E45" w:rsidR="00B64DEB" w:rsidRPr="00B64DEB" w:rsidRDefault="00B64DEB" w:rsidP="00B64DEB">
      <w:pPr>
        <w:pStyle w:val="NoSpacing"/>
        <w:jc w:val="center"/>
        <w:rPr>
          <w:rFonts w:ascii="Garamond" w:hAnsi="Garamond" w:cs="Times New Roman"/>
        </w:rPr>
      </w:pPr>
      <w:r w:rsidRPr="00B64DEB">
        <w:rPr>
          <w:rFonts w:ascii="Garamond" w:hAnsi="Garamond" w:cs="Times New Roman"/>
        </w:rPr>
        <w:t>June 4, 2021</w:t>
      </w:r>
    </w:p>
    <w:p w14:paraId="2F6BD7F8" w14:textId="77777777" w:rsidR="00AA22F6" w:rsidRPr="00AA22F6" w:rsidRDefault="00AA22F6" w:rsidP="00AA22F6">
      <w:pPr>
        <w:pStyle w:val="NoSpacing"/>
        <w:rPr>
          <w:rFonts w:ascii="Garamond" w:hAnsi="Garamond" w:cs="Times New Roman"/>
        </w:rPr>
      </w:pPr>
    </w:p>
    <w:p w14:paraId="224D37D1" w14:textId="77777777" w:rsidR="00A0439A" w:rsidRDefault="00A0439A" w:rsidP="005E2107">
      <w:pPr>
        <w:pStyle w:val="NoSpacing"/>
        <w:jc w:val="both"/>
        <w:rPr>
          <w:rFonts w:ascii="Garamond" w:hAnsi="Garamond" w:cs="Times New Roman"/>
        </w:rPr>
      </w:pPr>
    </w:p>
    <w:p w14:paraId="742A1094" w14:textId="01020145" w:rsidR="00A0439A"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1. </w:t>
      </w:r>
      <w:r w:rsidR="005E2107" w:rsidRPr="00A06002">
        <w:rPr>
          <w:rFonts w:ascii="Garamond" w:hAnsi="Garamond"/>
          <w:b/>
          <w:bCs/>
          <w:color w:val="000000" w:themeColor="text1"/>
          <w:sz w:val="36"/>
          <w:szCs w:val="36"/>
        </w:rPr>
        <w:t>Executive Summary</w:t>
      </w:r>
    </w:p>
    <w:p w14:paraId="65626E9F" w14:textId="77777777" w:rsidR="00151C8C" w:rsidRDefault="00151C8C" w:rsidP="00151C8C">
      <w:pPr>
        <w:pStyle w:val="NoSpacing"/>
        <w:jc w:val="both"/>
        <w:rPr>
          <w:rFonts w:ascii="Garamond" w:hAnsi="Garamond" w:cs="Times New Roman"/>
        </w:rPr>
      </w:pPr>
    </w:p>
    <w:p w14:paraId="64788BC1" w14:textId="288199C3" w:rsidR="00151C8C" w:rsidRPr="00151C8C" w:rsidRDefault="00151C8C" w:rsidP="00151C8C">
      <w:pPr>
        <w:pStyle w:val="NoSpacing"/>
        <w:jc w:val="both"/>
        <w:rPr>
          <w:rFonts w:ascii="Garamond" w:hAnsi="Garamond" w:cs="Times New Roman"/>
        </w:rPr>
      </w:pPr>
      <w:r w:rsidRPr="00151C8C">
        <w:rPr>
          <w:rFonts w:ascii="Garamond" w:hAnsi="Garamond" w:cs="Times New Roman"/>
        </w:rPr>
        <w:t xml:space="preserve">The city of Chicago has more lead service water lines than any other city in the United States, with nearly 400,000 lead service lines connecting </w:t>
      </w:r>
      <w:r w:rsidR="00D63CB8">
        <w:rPr>
          <w:rFonts w:ascii="Garamond" w:hAnsi="Garamond" w:cs="Times New Roman"/>
        </w:rPr>
        <w:t xml:space="preserve">family </w:t>
      </w:r>
      <w:r w:rsidRPr="00151C8C">
        <w:rPr>
          <w:rFonts w:ascii="Garamond" w:hAnsi="Garamond" w:cs="Times New Roman"/>
        </w:rPr>
        <w:t>homes</w:t>
      </w:r>
      <w:r w:rsidR="009F60E6">
        <w:rPr>
          <w:rFonts w:ascii="Garamond" w:hAnsi="Garamond" w:cs="Times New Roman"/>
        </w:rPr>
        <w:t xml:space="preserve"> and small apartment buildings to </w:t>
      </w:r>
      <w:r w:rsidRPr="00151C8C">
        <w:rPr>
          <w:rFonts w:ascii="Garamond" w:hAnsi="Garamond" w:cs="Times New Roman"/>
        </w:rPr>
        <w:t>water mains.</w:t>
      </w:r>
      <w:r w:rsidR="00356CFE">
        <w:rPr>
          <w:rStyle w:val="FootnoteReference"/>
          <w:rFonts w:ascii="Garamond" w:hAnsi="Garamond" w:cs="Times New Roman"/>
        </w:rPr>
        <w:footnoteReference w:id="1"/>
      </w:r>
      <w:r w:rsidRPr="00151C8C">
        <w:rPr>
          <w:rFonts w:ascii="Garamond" w:hAnsi="Garamond" w:cs="Times New Roman"/>
        </w:rPr>
        <w:t xml:space="preserve"> Corrosion of these lines may expose residents to </w:t>
      </w:r>
      <w:r w:rsidR="00F21FB1">
        <w:rPr>
          <w:rFonts w:ascii="Garamond" w:hAnsi="Garamond" w:cs="Times New Roman"/>
        </w:rPr>
        <w:t xml:space="preserve">toxic </w:t>
      </w:r>
      <w:r w:rsidRPr="00151C8C">
        <w:rPr>
          <w:rFonts w:ascii="Garamond" w:hAnsi="Garamond" w:cs="Times New Roman"/>
        </w:rPr>
        <w:t xml:space="preserve">lead in drinking water, which even in small concentrations can result in </w:t>
      </w:r>
      <w:r w:rsidR="00356CFE">
        <w:rPr>
          <w:rFonts w:ascii="Garamond" w:hAnsi="Garamond" w:cs="Times New Roman"/>
        </w:rPr>
        <w:t>developmental problems</w:t>
      </w:r>
      <w:r w:rsidRPr="00151C8C">
        <w:rPr>
          <w:rFonts w:ascii="Garamond" w:hAnsi="Garamond" w:cs="Times New Roman"/>
        </w:rPr>
        <w:t xml:space="preserve"> in children and contribute to </w:t>
      </w:r>
      <w:r w:rsidR="009B3F55">
        <w:rPr>
          <w:rFonts w:ascii="Garamond" w:hAnsi="Garamond" w:cs="Times New Roman"/>
        </w:rPr>
        <w:t>health complications in adults.</w:t>
      </w:r>
      <w:r>
        <w:rPr>
          <w:rFonts w:ascii="Garamond" w:hAnsi="Garamond" w:cs="Times New Roman"/>
        </w:rPr>
        <w:t xml:space="preserve"> </w:t>
      </w:r>
      <w:r w:rsidRPr="00151C8C">
        <w:rPr>
          <w:rFonts w:ascii="Garamond" w:hAnsi="Garamond" w:cs="Times New Roman"/>
        </w:rPr>
        <w:t>The magnitude of this problem was recently acknowledged by the local government when Chicago Mayor Lori Lightfoot announced the first phase of the Lead Service Line Replacement Program in September 2020.</w:t>
      </w:r>
      <w:r w:rsidR="00572204">
        <w:rPr>
          <w:rStyle w:val="FootnoteReference"/>
          <w:rFonts w:ascii="Garamond" w:hAnsi="Garamond" w:cs="Times New Roman"/>
        </w:rPr>
        <w:footnoteReference w:id="2"/>
      </w:r>
      <w:r w:rsidRPr="00151C8C">
        <w:rPr>
          <w:rFonts w:ascii="Garamond" w:hAnsi="Garamond" w:cs="Times New Roman"/>
        </w:rPr>
        <w:t xml:space="preserve"> The program, which is estimated to cost 8.5 billion USD and</w:t>
      </w:r>
      <w:r w:rsidR="00D63CB8">
        <w:rPr>
          <w:rFonts w:ascii="Garamond" w:hAnsi="Garamond" w:cs="Times New Roman"/>
        </w:rPr>
        <w:t xml:space="preserve"> </w:t>
      </w:r>
      <w:r w:rsidRPr="00151C8C">
        <w:rPr>
          <w:rFonts w:ascii="Garamond" w:hAnsi="Garamond" w:cs="Times New Roman"/>
        </w:rPr>
        <w:t xml:space="preserve">take multiple decades to complete, </w:t>
      </w:r>
      <w:r w:rsidR="008B34EA">
        <w:rPr>
          <w:rFonts w:ascii="Garamond" w:hAnsi="Garamond" w:cs="Times New Roman"/>
        </w:rPr>
        <w:t>should</w:t>
      </w:r>
      <w:r w:rsidRPr="00151C8C">
        <w:rPr>
          <w:rFonts w:ascii="Garamond" w:hAnsi="Garamond" w:cs="Times New Roman"/>
        </w:rPr>
        <w:t xml:space="preserve"> prioritize those communities that observe the highest risk of lead exposure</w:t>
      </w:r>
      <w:r w:rsidR="00557172">
        <w:rPr>
          <w:rFonts w:ascii="Garamond" w:hAnsi="Garamond" w:cs="Times New Roman"/>
        </w:rPr>
        <w:t xml:space="preserve"> and allocate resources accordingly</w:t>
      </w:r>
      <w:r w:rsidRPr="00151C8C">
        <w:rPr>
          <w:rFonts w:ascii="Garamond" w:hAnsi="Garamond" w:cs="Times New Roman"/>
        </w:rPr>
        <w:t>.</w:t>
      </w:r>
    </w:p>
    <w:p w14:paraId="7F96513D" w14:textId="77777777" w:rsidR="00151C8C" w:rsidRPr="00151C8C" w:rsidRDefault="00151C8C" w:rsidP="00151C8C">
      <w:pPr>
        <w:pStyle w:val="NoSpacing"/>
        <w:jc w:val="both"/>
        <w:rPr>
          <w:rFonts w:ascii="Garamond" w:hAnsi="Garamond" w:cs="Times New Roman"/>
        </w:rPr>
      </w:pPr>
    </w:p>
    <w:p w14:paraId="3B85FD2E" w14:textId="722F947B" w:rsidR="008C3601" w:rsidRDefault="00151C8C" w:rsidP="008C3601">
      <w:pPr>
        <w:pStyle w:val="NoSpacing"/>
        <w:jc w:val="both"/>
        <w:rPr>
          <w:rFonts w:ascii="Garamond" w:hAnsi="Garamond" w:cs="Times New Roman"/>
        </w:rPr>
      </w:pPr>
      <w:r w:rsidRPr="00151C8C">
        <w:rPr>
          <w:rFonts w:ascii="Garamond" w:hAnsi="Garamond" w:cs="Times New Roman"/>
        </w:rPr>
        <w:t xml:space="preserve">We </w:t>
      </w:r>
      <w:r w:rsidR="00D63CB8">
        <w:rPr>
          <w:rFonts w:ascii="Garamond" w:hAnsi="Garamond" w:cs="Times New Roman"/>
        </w:rPr>
        <w:t xml:space="preserve">drew on a range of housing assessment, demographic, and socioeconomic variables to </w:t>
      </w:r>
      <w:r w:rsidRPr="00151C8C">
        <w:rPr>
          <w:rFonts w:ascii="Garamond" w:hAnsi="Garamond" w:cs="Times New Roman"/>
        </w:rPr>
        <w:t>train classification algorithms</w:t>
      </w:r>
      <w:r w:rsidR="00D63CB8">
        <w:rPr>
          <w:rFonts w:ascii="Garamond" w:hAnsi="Garamond" w:cs="Times New Roman"/>
        </w:rPr>
        <w:t>—namely, logistic regression, random forests, and linear support vector classification models—that</w:t>
      </w:r>
      <w:r w:rsidRPr="00151C8C">
        <w:rPr>
          <w:rFonts w:ascii="Garamond" w:hAnsi="Garamond" w:cs="Times New Roman"/>
        </w:rPr>
        <w:t xml:space="preserve"> predict high lead exposure at the census block</w:t>
      </w:r>
      <w:r>
        <w:rPr>
          <w:rFonts w:ascii="Garamond" w:hAnsi="Garamond" w:cs="Times New Roman"/>
        </w:rPr>
        <w:t xml:space="preserve"> group level</w:t>
      </w:r>
      <w:r w:rsidR="00572204">
        <w:rPr>
          <w:rFonts w:ascii="Garamond" w:hAnsi="Garamond" w:cs="Times New Roman"/>
        </w:rPr>
        <w:t xml:space="preserve"> in the </w:t>
      </w:r>
      <w:ins w:id="0" w:author="Tarren Peterson" w:date="2021-06-02T15:27:00Z">
        <w:r w:rsidR="00DC37C6">
          <w:rPr>
            <w:rFonts w:ascii="Garamond" w:hAnsi="Garamond" w:cs="Times New Roman"/>
          </w:rPr>
          <w:t>C</w:t>
        </w:r>
      </w:ins>
      <w:del w:id="1" w:author="Tarren Peterson" w:date="2021-06-02T15:27:00Z">
        <w:r w:rsidR="00572204" w:rsidDel="00DC37C6">
          <w:rPr>
            <w:rFonts w:ascii="Garamond" w:hAnsi="Garamond" w:cs="Times New Roman"/>
          </w:rPr>
          <w:delText>c</w:delText>
        </w:r>
      </w:del>
      <w:r w:rsidR="00572204">
        <w:rPr>
          <w:rFonts w:ascii="Garamond" w:hAnsi="Garamond" w:cs="Times New Roman"/>
        </w:rPr>
        <w:t>ity of Chicago</w:t>
      </w:r>
      <w:r w:rsidR="00F21FB1">
        <w:rPr>
          <w:rFonts w:ascii="Garamond" w:hAnsi="Garamond" w:cs="Times New Roman"/>
        </w:rPr>
        <w:t xml:space="preserve">. </w:t>
      </w:r>
      <w:r w:rsidR="00D63CB8">
        <w:rPr>
          <w:rFonts w:ascii="Garamond" w:hAnsi="Garamond" w:cs="Times New Roman"/>
        </w:rPr>
        <w:t>Across all our models, we used recall as the main evaluation metric</w:t>
      </w:r>
      <w:del w:id="2" w:author="James Midkiff" w:date="2021-06-02T12:16:00Z">
        <w:r w:rsidR="00D63CB8" w:rsidDel="00621950">
          <w:rPr>
            <w:rFonts w:ascii="Garamond" w:hAnsi="Garamond" w:cs="Times New Roman"/>
          </w:rPr>
          <w:delText>,</w:delText>
        </w:r>
      </w:del>
      <w:r w:rsidR="00D63CB8">
        <w:rPr>
          <w:rFonts w:ascii="Garamond" w:hAnsi="Garamond" w:cs="Times New Roman"/>
        </w:rPr>
        <w:t xml:space="preserve"> as our objective given </w:t>
      </w:r>
      <w:ins w:id="3" w:author="Tarren Peterson" w:date="2021-06-02T15:27:00Z">
        <w:r w:rsidR="00DC37C6">
          <w:rPr>
            <w:rFonts w:ascii="Garamond" w:hAnsi="Garamond" w:cs="Times New Roman"/>
          </w:rPr>
          <w:t xml:space="preserve">that </w:t>
        </w:r>
      </w:ins>
      <w:r w:rsidR="00D63CB8">
        <w:rPr>
          <w:rFonts w:ascii="Garamond" w:hAnsi="Garamond" w:cs="Times New Roman"/>
        </w:rPr>
        <w:t xml:space="preserve">the </w:t>
      </w:r>
      <w:del w:id="4" w:author="Tarren Peterson" w:date="2021-06-02T15:28:00Z">
        <w:r w:rsidR="00D63CB8" w:rsidDel="00DC37C6">
          <w:rPr>
            <w:rFonts w:ascii="Garamond" w:hAnsi="Garamond" w:cs="Times New Roman"/>
          </w:rPr>
          <w:delText xml:space="preserve">context </w:delText>
        </w:r>
      </w:del>
      <w:ins w:id="5" w:author="Tarren Peterson" w:date="2021-06-02T15:28:00Z">
        <w:r w:rsidR="00DC37C6">
          <w:rPr>
            <w:rFonts w:ascii="Garamond" w:hAnsi="Garamond" w:cs="Times New Roman"/>
          </w:rPr>
          <w:t xml:space="preserve">goal </w:t>
        </w:r>
      </w:ins>
      <w:r w:rsidR="00D63CB8">
        <w:rPr>
          <w:rFonts w:ascii="Garamond" w:hAnsi="Garamond" w:cs="Times New Roman"/>
        </w:rPr>
        <w:t xml:space="preserve">of this project </w:t>
      </w:r>
      <w:ins w:id="6" w:author="James Midkiff" w:date="2021-06-02T12:15:00Z">
        <w:r w:rsidR="00621950">
          <w:rPr>
            <w:rFonts w:ascii="Garamond" w:hAnsi="Garamond" w:cs="Times New Roman"/>
          </w:rPr>
          <w:t xml:space="preserve">is to </w:t>
        </w:r>
      </w:ins>
      <w:ins w:id="7" w:author="James Midkiff" w:date="2021-06-02T12:17:00Z">
        <w:r w:rsidR="00621950">
          <w:rPr>
            <w:rFonts w:ascii="Garamond" w:hAnsi="Garamond" w:cs="Times New Roman"/>
          </w:rPr>
          <w:t>identify</w:t>
        </w:r>
      </w:ins>
      <w:ins w:id="8" w:author="James Midkiff" w:date="2021-06-02T12:16:00Z">
        <w:r w:rsidR="00621950">
          <w:rPr>
            <w:rFonts w:ascii="Garamond" w:hAnsi="Garamond" w:cs="Times New Roman"/>
          </w:rPr>
          <w:t xml:space="preserve"> block groups that contain elevated </w:t>
        </w:r>
      </w:ins>
      <w:ins w:id="9" w:author="James Midkiff" w:date="2021-06-02T12:17:00Z">
        <w:r w:rsidR="00621950">
          <w:rPr>
            <w:rFonts w:ascii="Garamond" w:hAnsi="Garamond" w:cs="Times New Roman"/>
          </w:rPr>
          <w:t xml:space="preserve">levels of </w:t>
        </w:r>
      </w:ins>
      <w:ins w:id="10" w:author="James Midkiff" w:date="2021-06-02T12:16:00Z">
        <w:r w:rsidR="00621950">
          <w:rPr>
            <w:rFonts w:ascii="Garamond" w:hAnsi="Garamond" w:cs="Times New Roman"/>
          </w:rPr>
          <w:t>lead</w:t>
        </w:r>
      </w:ins>
      <w:ins w:id="11" w:author="James Midkiff" w:date="2021-06-02T12:17:00Z">
        <w:r w:rsidR="00621950">
          <w:rPr>
            <w:rFonts w:ascii="Garamond" w:hAnsi="Garamond" w:cs="Times New Roman"/>
          </w:rPr>
          <w:t xml:space="preserve"> </w:t>
        </w:r>
      </w:ins>
      <w:ins w:id="12" w:author="James Midkiff" w:date="2021-06-02T12:16:00Z">
        <w:r w:rsidR="00621950">
          <w:rPr>
            <w:rFonts w:ascii="Garamond" w:hAnsi="Garamond" w:cs="Times New Roman"/>
          </w:rPr>
          <w:t>in</w:t>
        </w:r>
      </w:ins>
      <w:ins w:id="13" w:author="James Midkiff" w:date="2021-06-02T12:17:00Z">
        <w:r w:rsidR="00621950">
          <w:rPr>
            <w:rFonts w:ascii="Garamond" w:hAnsi="Garamond" w:cs="Times New Roman"/>
          </w:rPr>
          <w:t xml:space="preserve"> residential </w:t>
        </w:r>
      </w:ins>
      <w:ins w:id="14" w:author="James Midkiff" w:date="2021-06-02T12:16:00Z">
        <w:r w:rsidR="00621950">
          <w:rPr>
            <w:rFonts w:ascii="Garamond" w:hAnsi="Garamond" w:cs="Times New Roman"/>
          </w:rPr>
          <w:t>water</w:t>
        </w:r>
      </w:ins>
      <w:del w:id="15" w:author="James Midkiff" w:date="2021-06-02T12:15:00Z">
        <w:r w:rsidR="00D63CB8" w:rsidDel="00621950">
          <w:rPr>
            <w:rFonts w:ascii="Garamond" w:hAnsi="Garamond" w:cs="Times New Roman"/>
          </w:rPr>
          <w:delText>was to minimize false negatives</w:delText>
        </w:r>
      </w:del>
      <w:r w:rsidR="00D63CB8">
        <w:rPr>
          <w:rFonts w:ascii="Garamond" w:hAnsi="Garamond" w:cs="Times New Roman"/>
        </w:rPr>
        <w:t xml:space="preserve">. </w:t>
      </w:r>
      <w:ins w:id="16" w:author="James Midkiff" w:date="2021-06-02T12:19:00Z">
        <w:r w:rsidR="00621950">
          <w:rPr>
            <w:rFonts w:ascii="Garamond" w:hAnsi="Garamond" w:cs="Times New Roman"/>
          </w:rPr>
          <w:t>W</w:t>
        </w:r>
      </w:ins>
      <w:ins w:id="17" w:author="James Midkiff" w:date="2021-06-02T12:20:00Z">
        <w:r w:rsidR="00621950">
          <w:rPr>
            <w:rFonts w:ascii="Garamond" w:hAnsi="Garamond" w:cs="Times New Roman"/>
          </w:rPr>
          <w:t>e chose this metric because the long-term consequences of elevated lead exposure to children and vulnerabl</w:t>
        </w:r>
      </w:ins>
      <w:ins w:id="18" w:author="James Midkiff" w:date="2021-06-02T12:21:00Z">
        <w:r w:rsidR="00621950">
          <w:rPr>
            <w:rFonts w:ascii="Garamond" w:hAnsi="Garamond" w:cs="Times New Roman"/>
          </w:rPr>
          <w:t>e</w:t>
        </w:r>
      </w:ins>
      <w:ins w:id="19" w:author="James Midkiff" w:date="2021-06-02T12:20:00Z">
        <w:r w:rsidR="00621950">
          <w:rPr>
            <w:rFonts w:ascii="Garamond" w:hAnsi="Garamond" w:cs="Times New Roman"/>
          </w:rPr>
          <w:t xml:space="preserve"> individuals</w:t>
        </w:r>
      </w:ins>
      <w:ins w:id="20" w:author="James Midkiff" w:date="2021-06-02T12:21:00Z">
        <w:r w:rsidR="00621950">
          <w:rPr>
            <w:rFonts w:ascii="Garamond" w:hAnsi="Garamond" w:cs="Times New Roman"/>
          </w:rPr>
          <w:t xml:space="preserve"> </w:t>
        </w:r>
      </w:ins>
      <w:ins w:id="21" w:author="James Midkiff" w:date="2021-06-02T12:25:00Z">
        <w:r w:rsidR="00955344">
          <w:rPr>
            <w:rFonts w:ascii="Garamond" w:hAnsi="Garamond" w:cs="Times New Roman"/>
          </w:rPr>
          <w:t xml:space="preserve">are devastating, and </w:t>
        </w:r>
      </w:ins>
      <w:ins w:id="22" w:author="James Midkiff" w:date="2021-06-02T12:21:00Z">
        <w:r w:rsidR="00621950">
          <w:rPr>
            <w:rFonts w:ascii="Garamond" w:hAnsi="Garamond" w:cs="Times New Roman"/>
          </w:rPr>
          <w:t>are</w:t>
        </w:r>
      </w:ins>
      <w:ins w:id="23" w:author="James Midkiff" w:date="2021-06-02T12:24:00Z">
        <w:r w:rsidR="00955344">
          <w:rPr>
            <w:rFonts w:ascii="Garamond" w:hAnsi="Garamond" w:cs="Times New Roman"/>
          </w:rPr>
          <w:t xml:space="preserve"> estimated to be</w:t>
        </w:r>
      </w:ins>
      <w:ins w:id="24" w:author="James Midkiff" w:date="2021-06-02T12:25:00Z">
        <w:r w:rsidR="00955344">
          <w:rPr>
            <w:rFonts w:ascii="Garamond" w:hAnsi="Garamond" w:cs="Times New Roman"/>
          </w:rPr>
          <w:t xml:space="preserve"> above $200 billion.</w:t>
        </w:r>
      </w:ins>
      <w:ins w:id="25" w:author="James Midkiff" w:date="2021-06-02T12:26:00Z">
        <w:r w:rsidR="00955344">
          <w:rPr>
            <w:rStyle w:val="FootnoteReference"/>
            <w:rFonts w:ascii="Garamond" w:hAnsi="Garamond" w:cs="Times New Roman"/>
          </w:rPr>
          <w:footnoteReference w:id="3"/>
        </w:r>
      </w:ins>
      <w:ins w:id="36" w:author="James Midkiff" w:date="2021-06-02T12:21:00Z">
        <w:r w:rsidR="00621950">
          <w:rPr>
            <w:rFonts w:ascii="Garamond" w:hAnsi="Garamond" w:cs="Times New Roman"/>
          </w:rPr>
          <w:t xml:space="preserve"> </w:t>
        </w:r>
      </w:ins>
      <w:ins w:id="37" w:author="James Midkiff" w:date="2021-06-02T12:17:00Z">
        <w:r w:rsidR="00621950">
          <w:rPr>
            <w:rFonts w:ascii="Garamond" w:hAnsi="Garamond" w:cs="Times New Roman"/>
          </w:rPr>
          <w:t>In other words, we are more concerned about false negatives</w:t>
        </w:r>
      </w:ins>
      <w:ins w:id="38" w:author="James Midkiff" w:date="2021-06-02T12:19:00Z">
        <w:r w:rsidR="00621950">
          <w:rPr>
            <w:rFonts w:ascii="Garamond" w:hAnsi="Garamond" w:cs="Times New Roman"/>
          </w:rPr>
          <w:t>,</w:t>
        </w:r>
      </w:ins>
      <w:ins w:id="39" w:author="James Midkiff" w:date="2021-06-02T12:17:00Z">
        <w:r w:rsidR="00621950">
          <w:rPr>
            <w:rFonts w:ascii="Garamond" w:hAnsi="Garamond" w:cs="Times New Roman"/>
          </w:rPr>
          <w:t xml:space="preserve"> where </w:t>
        </w:r>
      </w:ins>
      <w:ins w:id="40" w:author="James Midkiff" w:date="2021-06-02T12:18:00Z">
        <w:r w:rsidR="00621950">
          <w:rPr>
            <w:rFonts w:ascii="Garamond" w:hAnsi="Garamond" w:cs="Times New Roman"/>
          </w:rPr>
          <w:t xml:space="preserve">the models fail </w:t>
        </w:r>
      </w:ins>
      <w:ins w:id="41" w:author="James Midkiff" w:date="2021-06-02T12:17:00Z">
        <w:r w:rsidR="00621950">
          <w:rPr>
            <w:rFonts w:ascii="Garamond" w:hAnsi="Garamond" w:cs="Times New Roman"/>
          </w:rPr>
          <w:t xml:space="preserve">to identify block groups </w:t>
        </w:r>
      </w:ins>
      <w:ins w:id="42" w:author="James Midkiff" w:date="2021-06-02T12:18:00Z">
        <w:r w:rsidR="00621950">
          <w:rPr>
            <w:rFonts w:ascii="Garamond" w:hAnsi="Garamond" w:cs="Times New Roman"/>
          </w:rPr>
          <w:t>with elevated lead results</w:t>
        </w:r>
      </w:ins>
      <w:ins w:id="43" w:author="James Midkiff" w:date="2021-06-02T12:19:00Z">
        <w:r w:rsidR="00621950">
          <w:rPr>
            <w:rFonts w:ascii="Garamond" w:hAnsi="Garamond" w:cs="Times New Roman"/>
          </w:rPr>
          <w:t>,</w:t>
        </w:r>
      </w:ins>
      <w:ins w:id="44" w:author="James Midkiff" w:date="2021-06-02T12:18:00Z">
        <w:r w:rsidR="00621950">
          <w:rPr>
            <w:rFonts w:ascii="Garamond" w:hAnsi="Garamond" w:cs="Times New Roman"/>
          </w:rPr>
          <w:t xml:space="preserve"> than we are about false positives</w:t>
        </w:r>
      </w:ins>
      <w:ins w:id="45" w:author="James Midkiff" w:date="2021-06-02T12:19:00Z">
        <w:r w:rsidR="00621950">
          <w:rPr>
            <w:rFonts w:ascii="Garamond" w:hAnsi="Garamond" w:cs="Times New Roman"/>
          </w:rPr>
          <w:t>,</w:t>
        </w:r>
      </w:ins>
      <w:ins w:id="46" w:author="James Midkiff" w:date="2021-06-02T12:18:00Z">
        <w:r w:rsidR="00621950">
          <w:rPr>
            <w:rFonts w:ascii="Garamond" w:hAnsi="Garamond" w:cs="Times New Roman"/>
          </w:rPr>
          <w:t xml:space="preserve"> where the models incorrectly predict that a block group</w:t>
        </w:r>
      </w:ins>
      <w:ins w:id="47" w:author="James Midkiff" w:date="2021-06-02T12:19:00Z">
        <w:r w:rsidR="00621950">
          <w:rPr>
            <w:rFonts w:ascii="Garamond" w:hAnsi="Garamond" w:cs="Times New Roman"/>
          </w:rPr>
          <w:t xml:space="preserve"> has elevated lead results when in fact it does not.</w:t>
        </w:r>
      </w:ins>
      <w:ins w:id="48" w:author="James Midkiff" w:date="2021-06-02T12:18:00Z">
        <w:r w:rsidR="00621950">
          <w:rPr>
            <w:rFonts w:ascii="Garamond" w:hAnsi="Garamond" w:cs="Times New Roman"/>
          </w:rPr>
          <w:t xml:space="preserve"> </w:t>
        </w:r>
      </w:ins>
      <w:r w:rsidR="00D63CB8">
        <w:rPr>
          <w:rFonts w:ascii="Garamond" w:hAnsi="Garamond" w:cs="Times New Roman"/>
        </w:rPr>
        <w:t>[</w:t>
      </w:r>
      <w:r w:rsidR="00D63CB8" w:rsidRPr="00D63CB8">
        <w:rPr>
          <w:rFonts w:ascii="Garamond" w:hAnsi="Garamond" w:cs="Times New Roman"/>
          <w:b/>
          <w:bCs/>
          <w:highlight w:val="yellow"/>
        </w:rPr>
        <w:t>Insert blurb on the best models and feature importance</w:t>
      </w:r>
      <w:r w:rsidR="00D63CB8">
        <w:rPr>
          <w:rFonts w:ascii="Garamond" w:hAnsi="Garamond" w:cs="Times New Roman"/>
        </w:rPr>
        <w:t>].</w:t>
      </w:r>
      <w:r w:rsidR="008C3601">
        <w:rPr>
          <w:rFonts w:ascii="Garamond" w:hAnsi="Garamond" w:cs="Times New Roman"/>
        </w:rPr>
        <w:t xml:space="preserve"> Ultimately, our analysis reveals machine learning algorithms can provide insight into which </w:t>
      </w:r>
      <w:r w:rsidR="00557172">
        <w:rPr>
          <w:rFonts w:ascii="Garamond" w:hAnsi="Garamond" w:cs="Times New Roman"/>
        </w:rPr>
        <w:t xml:space="preserve">Chicago </w:t>
      </w:r>
      <w:r w:rsidR="008C3601">
        <w:rPr>
          <w:rFonts w:ascii="Garamond" w:hAnsi="Garamond" w:cs="Times New Roman"/>
        </w:rPr>
        <w:t xml:space="preserve">communities may face the highest risk for lead exposure through lead service lines and may be used to inform the city’s strategy as it launches the Lead Service Line Replacement Program in Summer 2021. </w:t>
      </w:r>
    </w:p>
    <w:p w14:paraId="211E9F77" w14:textId="77777777" w:rsidR="001D779F" w:rsidRDefault="001D779F" w:rsidP="00151C8C">
      <w:pPr>
        <w:pStyle w:val="NoSpacing"/>
        <w:jc w:val="both"/>
        <w:rPr>
          <w:rFonts w:ascii="Garamond" w:hAnsi="Garamond" w:cs="Times New Roman"/>
        </w:rPr>
      </w:pPr>
    </w:p>
    <w:p w14:paraId="361B43AC" w14:textId="370FABDF" w:rsidR="00F21FB1"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2. </w:t>
      </w:r>
      <w:r w:rsidR="005E2107" w:rsidRPr="00A06002">
        <w:rPr>
          <w:rFonts w:ascii="Garamond" w:hAnsi="Garamond"/>
          <w:b/>
          <w:bCs/>
          <w:color w:val="000000" w:themeColor="text1"/>
          <w:sz w:val="36"/>
          <w:szCs w:val="36"/>
        </w:rPr>
        <w:t>Background</w:t>
      </w:r>
      <w:r w:rsidR="00F21FB1" w:rsidRPr="00A06002">
        <w:rPr>
          <w:rFonts w:ascii="Garamond" w:hAnsi="Garamond"/>
          <w:b/>
          <w:bCs/>
          <w:color w:val="000000" w:themeColor="text1"/>
          <w:sz w:val="36"/>
          <w:szCs w:val="36"/>
        </w:rPr>
        <w:t>: Water Quality in Chicago</w:t>
      </w:r>
    </w:p>
    <w:p w14:paraId="6558977D" w14:textId="77777777" w:rsidR="007E2024" w:rsidRDefault="007E2024" w:rsidP="00F21FB1">
      <w:pPr>
        <w:pStyle w:val="NoSpacing"/>
        <w:jc w:val="both"/>
        <w:rPr>
          <w:rFonts w:ascii="Garamond" w:hAnsi="Garamond" w:cs="Times New Roman"/>
        </w:rPr>
      </w:pPr>
    </w:p>
    <w:p w14:paraId="55B8ACA0" w14:textId="44897DB5" w:rsidR="007E2024" w:rsidRDefault="007E2024" w:rsidP="00572204">
      <w:pPr>
        <w:pStyle w:val="NoSpacing"/>
        <w:jc w:val="both"/>
        <w:rPr>
          <w:rFonts w:ascii="Garamond" w:hAnsi="Garamond" w:cs="Times New Roman"/>
        </w:rPr>
      </w:pPr>
      <w:r>
        <w:rPr>
          <w:rFonts w:ascii="Garamond" w:hAnsi="Garamond" w:cs="Times New Roman"/>
        </w:rPr>
        <w:t xml:space="preserve">While the </w:t>
      </w:r>
      <w:r w:rsidR="00572204">
        <w:rPr>
          <w:rFonts w:ascii="Garamond" w:hAnsi="Garamond" w:cs="Times New Roman"/>
        </w:rPr>
        <w:t xml:space="preserve">U.S. </w:t>
      </w:r>
      <w:r>
        <w:rPr>
          <w:rFonts w:ascii="Garamond" w:hAnsi="Garamond" w:cs="Times New Roman"/>
        </w:rPr>
        <w:t>Environmental Protection Agency</w:t>
      </w:r>
      <w:r w:rsidR="00FB0288">
        <w:rPr>
          <w:rFonts w:ascii="Garamond" w:hAnsi="Garamond" w:cs="Times New Roman"/>
        </w:rPr>
        <w:t xml:space="preserve"> </w:t>
      </w:r>
      <w:r>
        <w:rPr>
          <w:rFonts w:ascii="Garamond" w:hAnsi="Garamond" w:cs="Times New Roman"/>
        </w:rPr>
        <w:t xml:space="preserve">(EPA) </w:t>
      </w:r>
      <w:r w:rsidR="00FB0288">
        <w:rPr>
          <w:rFonts w:ascii="Garamond" w:hAnsi="Garamond" w:cs="Times New Roman"/>
        </w:rPr>
        <w:t xml:space="preserve">establishes </w:t>
      </w:r>
      <w:proofErr w:type="gramStart"/>
      <w:r>
        <w:rPr>
          <w:rFonts w:ascii="Garamond" w:hAnsi="Garamond" w:cs="Times New Roman"/>
        </w:rPr>
        <w:t>a 15 parts</w:t>
      </w:r>
      <w:proofErr w:type="gramEnd"/>
      <w:r>
        <w:rPr>
          <w:rFonts w:ascii="Garamond" w:hAnsi="Garamond" w:cs="Times New Roman"/>
        </w:rPr>
        <w:t xml:space="preserve"> per billion (ppb) action level</w:t>
      </w:r>
      <w:r w:rsidR="00572204">
        <w:rPr>
          <w:rFonts w:ascii="Garamond" w:hAnsi="Garamond" w:cs="Times New Roman"/>
        </w:rPr>
        <w:t>—</w:t>
      </w:r>
      <w:r>
        <w:rPr>
          <w:rFonts w:ascii="Garamond" w:hAnsi="Garamond" w:cs="Times New Roman"/>
        </w:rPr>
        <w:t xml:space="preserve">requiring water systems to </w:t>
      </w:r>
      <w:r w:rsidR="009B3F55">
        <w:rPr>
          <w:rFonts w:ascii="Garamond" w:hAnsi="Garamond" w:cs="Times New Roman"/>
        </w:rPr>
        <w:t xml:space="preserve">undertake </w:t>
      </w:r>
      <w:r>
        <w:rPr>
          <w:rFonts w:ascii="Garamond" w:hAnsi="Garamond" w:cs="Times New Roman"/>
        </w:rPr>
        <w:t>corrosion control</w:t>
      </w:r>
      <w:r w:rsidR="00FB0288">
        <w:rPr>
          <w:rFonts w:ascii="Garamond" w:hAnsi="Garamond" w:cs="Times New Roman"/>
        </w:rPr>
        <w:t xml:space="preserve"> measures and to inform the public when 10</w:t>
      </w:r>
      <w:r w:rsidR="00906204">
        <w:rPr>
          <w:rFonts w:ascii="Garamond" w:hAnsi="Garamond" w:cs="Times New Roman"/>
        </w:rPr>
        <w:t>%</w:t>
      </w:r>
      <w:r w:rsidR="00FB0288">
        <w:rPr>
          <w:rFonts w:ascii="Garamond" w:hAnsi="Garamond" w:cs="Times New Roman"/>
        </w:rPr>
        <w:t xml:space="preserve"> of water samples </w:t>
      </w:r>
      <w:r w:rsidR="00572204">
        <w:rPr>
          <w:rFonts w:ascii="Garamond" w:hAnsi="Garamond" w:cs="Times New Roman"/>
        </w:rPr>
        <w:t xml:space="preserve">show </w:t>
      </w:r>
      <w:r w:rsidR="00FB0288">
        <w:rPr>
          <w:rFonts w:ascii="Garamond" w:hAnsi="Garamond" w:cs="Times New Roman"/>
        </w:rPr>
        <w:t>lead concentrations exceeding</w:t>
      </w:r>
      <w:r w:rsidR="00572204">
        <w:rPr>
          <w:rFonts w:ascii="Garamond" w:hAnsi="Garamond" w:cs="Times New Roman"/>
        </w:rPr>
        <w:t xml:space="preserve"> 15 ppb—</w:t>
      </w:r>
      <w:r w:rsidR="00FB0288">
        <w:rPr>
          <w:rFonts w:ascii="Garamond" w:hAnsi="Garamond" w:cs="Times New Roman"/>
        </w:rPr>
        <w:t xml:space="preserve">the organization </w:t>
      </w:r>
      <w:r w:rsidR="00987E27">
        <w:rPr>
          <w:rFonts w:ascii="Garamond" w:hAnsi="Garamond" w:cs="Times New Roman"/>
        </w:rPr>
        <w:t xml:space="preserve">recognizes </w:t>
      </w:r>
      <w:r w:rsidR="00987E27" w:rsidRPr="00987E27">
        <w:rPr>
          <w:rFonts w:ascii="Garamond" w:hAnsi="Garamond" w:cs="Times New Roman"/>
        </w:rPr>
        <w:t>lead can be harmful to human</w:t>
      </w:r>
      <w:r w:rsidR="00572204">
        <w:rPr>
          <w:rFonts w:ascii="Garamond" w:hAnsi="Garamond" w:cs="Times New Roman"/>
        </w:rPr>
        <w:t xml:space="preserve">s </w:t>
      </w:r>
      <w:r w:rsidR="00987E27" w:rsidRPr="00987E27">
        <w:rPr>
          <w:rFonts w:ascii="Garamond" w:hAnsi="Garamond" w:cs="Times New Roman"/>
        </w:rPr>
        <w:t>even at low exposure levels.</w:t>
      </w:r>
      <w:r w:rsidR="00987E27">
        <w:rPr>
          <w:rFonts w:ascii="Garamond" w:hAnsi="Garamond" w:cs="Times New Roman"/>
        </w:rPr>
        <w:t xml:space="preserve"> </w:t>
      </w:r>
      <w:r w:rsidR="00572204" w:rsidRPr="00572204">
        <w:rPr>
          <w:rFonts w:ascii="Garamond" w:hAnsi="Garamond" w:cs="Times New Roman"/>
        </w:rPr>
        <w:t>In children,</w:t>
      </w:r>
      <w:r w:rsidR="00572204">
        <w:rPr>
          <w:rFonts w:ascii="Garamond" w:hAnsi="Garamond" w:cs="Times New Roman"/>
        </w:rPr>
        <w:t xml:space="preserve"> </w:t>
      </w:r>
      <w:r w:rsidR="00572204" w:rsidRPr="00572204">
        <w:rPr>
          <w:rFonts w:ascii="Garamond" w:hAnsi="Garamond" w:cs="Times New Roman"/>
        </w:rPr>
        <w:t xml:space="preserve">low </w:t>
      </w:r>
      <w:r w:rsidR="009F60E6">
        <w:rPr>
          <w:rFonts w:ascii="Garamond" w:hAnsi="Garamond" w:cs="Times New Roman"/>
        </w:rPr>
        <w:t>lead exposure</w:t>
      </w:r>
      <w:r w:rsidR="00572204" w:rsidRPr="00572204">
        <w:rPr>
          <w:rFonts w:ascii="Garamond" w:hAnsi="Garamond" w:cs="Times New Roman"/>
        </w:rPr>
        <w:t xml:space="preserve"> ha</w:t>
      </w:r>
      <w:r w:rsidR="009F60E6">
        <w:rPr>
          <w:rFonts w:ascii="Garamond" w:hAnsi="Garamond" w:cs="Times New Roman"/>
        </w:rPr>
        <w:t>s</w:t>
      </w:r>
      <w:r w:rsidR="00572204" w:rsidRPr="00572204">
        <w:rPr>
          <w:rFonts w:ascii="Garamond" w:hAnsi="Garamond" w:cs="Times New Roman"/>
        </w:rPr>
        <w:t xml:space="preserve"> been linked to damage to the central and peripheral nervous system, learning disabilities, shorter stature, impaired hearing, and impaired formation and function of blood cells.</w:t>
      </w:r>
      <w:r w:rsidR="00572204">
        <w:rPr>
          <w:rStyle w:val="FootnoteReference"/>
          <w:rFonts w:ascii="Garamond" w:hAnsi="Garamond" w:cs="Times New Roman"/>
        </w:rPr>
        <w:footnoteReference w:id="4"/>
      </w:r>
      <w:r w:rsidR="00987E27" w:rsidRPr="00987E27">
        <w:rPr>
          <w:rFonts w:ascii="Garamond" w:hAnsi="Garamond" w:cs="Times New Roman"/>
        </w:rPr>
        <w:t xml:space="preserve"> </w:t>
      </w:r>
      <w:r w:rsidR="009F60E6">
        <w:rPr>
          <w:rFonts w:ascii="Garamond" w:hAnsi="Garamond" w:cs="Times New Roman"/>
        </w:rPr>
        <w:t>In adults, l</w:t>
      </w:r>
      <w:r w:rsidR="00572204">
        <w:rPr>
          <w:rFonts w:ascii="Garamond" w:hAnsi="Garamond" w:cs="Times New Roman"/>
        </w:rPr>
        <w:t xml:space="preserve">ead exposure </w:t>
      </w:r>
      <w:r w:rsidR="009F60E6">
        <w:rPr>
          <w:rFonts w:ascii="Garamond" w:hAnsi="Garamond" w:cs="Times New Roman"/>
        </w:rPr>
        <w:t xml:space="preserve">can </w:t>
      </w:r>
      <w:r w:rsidR="00906204">
        <w:rPr>
          <w:rFonts w:ascii="Garamond" w:hAnsi="Garamond" w:cs="Times New Roman"/>
        </w:rPr>
        <w:t>result in</w:t>
      </w:r>
      <w:r w:rsidR="00572204">
        <w:rPr>
          <w:rFonts w:ascii="Garamond" w:hAnsi="Garamond" w:cs="Times New Roman"/>
        </w:rPr>
        <w:t xml:space="preserve"> r</w:t>
      </w:r>
      <w:r w:rsidR="00572204" w:rsidRPr="00572204">
        <w:rPr>
          <w:rFonts w:ascii="Garamond" w:hAnsi="Garamond" w:cs="Times New Roman"/>
        </w:rPr>
        <w:t>educed growth of the fetus</w:t>
      </w:r>
      <w:r w:rsidR="00572204">
        <w:rPr>
          <w:rFonts w:ascii="Garamond" w:hAnsi="Garamond" w:cs="Times New Roman"/>
        </w:rPr>
        <w:t xml:space="preserve"> and/or p</w:t>
      </w:r>
      <w:r w:rsidR="00572204" w:rsidRPr="00572204">
        <w:rPr>
          <w:rFonts w:ascii="Garamond" w:hAnsi="Garamond" w:cs="Times New Roman"/>
        </w:rPr>
        <w:t>remature birth</w:t>
      </w:r>
      <w:r w:rsidR="00572204">
        <w:rPr>
          <w:rFonts w:ascii="Garamond" w:hAnsi="Garamond" w:cs="Times New Roman"/>
        </w:rPr>
        <w:t xml:space="preserve"> </w:t>
      </w:r>
      <w:r w:rsidR="009F60E6">
        <w:rPr>
          <w:rFonts w:ascii="Garamond" w:hAnsi="Garamond" w:cs="Times New Roman"/>
        </w:rPr>
        <w:t>among pregnant women as well as</w:t>
      </w:r>
      <w:r w:rsidR="00572204">
        <w:rPr>
          <w:rFonts w:ascii="Garamond" w:hAnsi="Garamond" w:cs="Times New Roman"/>
        </w:rPr>
        <w:t xml:space="preserve"> </w:t>
      </w:r>
      <w:r w:rsidR="00906204">
        <w:rPr>
          <w:rFonts w:ascii="Garamond" w:hAnsi="Garamond" w:cs="Times New Roman"/>
        </w:rPr>
        <w:t>contribute to</w:t>
      </w:r>
      <w:r w:rsidR="009F60E6">
        <w:rPr>
          <w:rFonts w:ascii="Garamond" w:hAnsi="Garamond" w:cs="Times New Roman"/>
        </w:rPr>
        <w:t xml:space="preserve"> </w:t>
      </w:r>
      <w:r w:rsidR="00572204">
        <w:rPr>
          <w:rFonts w:ascii="Garamond" w:hAnsi="Garamond" w:cs="Times New Roman"/>
        </w:rPr>
        <w:t>cardiovascular complications, decreased kidney function and reproductive problems</w:t>
      </w:r>
      <w:r w:rsidR="00DD0413">
        <w:rPr>
          <w:rFonts w:ascii="Garamond" w:hAnsi="Garamond" w:cs="Times New Roman"/>
        </w:rPr>
        <w:t xml:space="preserve"> in</w:t>
      </w:r>
      <w:r w:rsidR="009F60E6">
        <w:rPr>
          <w:rFonts w:ascii="Garamond" w:hAnsi="Garamond" w:cs="Times New Roman"/>
        </w:rPr>
        <w:t xml:space="preserve"> </w:t>
      </w:r>
      <w:r w:rsidR="009B3F55">
        <w:rPr>
          <w:rFonts w:ascii="Garamond" w:hAnsi="Garamond" w:cs="Times New Roman"/>
        </w:rPr>
        <w:t>both</w:t>
      </w:r>
      <w:r w:rsidR="009F60E6">
        <w:rPr>
          <w:rFonts w:ascii="Garamond" w:hAnsi="Garamond" w:cs="Times New Roman"/>
        </w:rPr>
        <w:t xml:space="preserve"> men and women</w:t>
      </w:r>
      <w:r w:rsidR="00572204">
        <w:rPr>
          <w:rFonts w:ascii="Garamond" w:hAnsi="Garamond" w:cs="Times New Roman"/>
        </w:rPr>
        <w:t>.</w:t>
      </w:r>
      <w:r w:rsidR="00572204">
        <w:rPr>
          <w:rStyle w:val="FootnoteReference"/>
          <w:rFonts w:ascii="Garamond" w:hAnsi="Garamond" w:cs="Times New Roman"/>
        </w:rPr>
        <w:footnoteReference w:id="5"/>
      </w:r>
    </w:p>
    <w:p w14:paraId="52C0BB8F" w14:textId="77777777" w:rsidR="00F21FB1" w:rsidRPr="00F21FB1" w:rsidRDefault="00F21FB1" w:rsidP="00F21FB1">
      <w:pPr>
        <w:pStyle w:val="NoSpacing"/>
        <w:jc w:val="both"/>
        <w:rPr>
          <w:rFonts w:ascii="Garamond" w:hAnsi="Garamond" w:cs="Times New Roman"/>
        </w:rPr>
      </w:pPr>
    </w:p>
    <w:p w14:paraId="2E38EB40" w14:textId="266022A1" w:rsidR="00A611A2" w:rsidRDefault="00F21FB1" w:rsidP="00906204">
      <w:pPr>
        <w:pStyle w:val="NoSpacing"/>
        <w:jc w:val="both"/>
        <w:rPr>
          <w:rFonts w:ascii="Garamond" w:hAnsi="Garamond" w:cs="Times New Roman"/>
        </w:rPr>
      </w:pPr>
      <w:r w:rsidRPr="00F21FB1">
        <w:rPr>
          <w:rFonts w:ascii="Garamond" w:hAnsi="Garamond" w:cs="Times New Roman"/>
        </w:rPr>
        <w:lastRenderedPageBreak/>
        <w:t xml:space="preserve">In </w:t>
      </w:r>
      <w:r w:rsidR="00906204">
        <w:rPr>
          <w:rFonts w:ascii="Garamond" w:hAnsi="Garamond" w:cs="Times New Roman"/>
        </w:rPr>
        <w:t xml:space="preserve">the </w:t>
      </w:r>
      <w:ins w:id="49" w:author="Tarren Peterson" w:date="2021-06-02T15:29:00Z">
        <w:r w:rsidR="00DC37C6">
          <w:rPr>
            <w:rFonts w:ascii="Garamond" w:hAnsi="Garamond" w:cs="Times New Roman"/>
          </w:rPr>
          <w:t>C</w:t>
        </w:r>
      </w:ins>
      <w:del w:id="50" w:author="Tarren Peterson" w:date="2021-06-02T15:29:00Z">
        <w:r w:rsidR="00906204" w:rsidDel="00DC37C6">
          <w:rPr>
            <w:rFonts w:ascii="Garamond" w:hAnsi="Garamond" w:cs="Times New Roman"/>
          </w:rPr>
          <w:delText>c</w:delText>
        </w:r>
      </w:del>
      <w:r w:rsidR="00906204">
        <w:rPr>
          <w:rFonts w:ascii="Garamond" w:hAnsi="Garamond" w:cs="Times New Roman"/>
        </w:rPr>
        <w:t xml:space="preserve">ity of </w:t>
      </w:r>
      <w:r w:rsidRPr="00F21FB1">
        <w:rPr>
          <w:rFonts w:ascii="Garamond" w:hAnsi="Garamond" w:cs="Times New Roman"/>
        </w:rPr>
        <w:t>Chicago, a study conducted in 2018 found lead in the tap water of nearly 70 percent of 2,797 homes tested</w:t>
      </w:r>
      <w:r w:rsidR="009F60E6">
        <w:rPr>
          <w:rFonts w:ascii="Garamond" w:hAnsi="Garamond" w:cs="Times New Roman"/>
        </w:rPr>
        <w:t xml:space="preserve"> between</w:t>
      </w:r>
      <w:r w:rsidRPr="00F21FB1">
        <w:rPr>
          <w:rFonts w:ascii="Garamond" w:hAnsi="Garamond" w:cs="Times New Roman"/>
        </w:rPr>
        <w:t xml:space="preserve"> 2016</w:t>
      </w:r>
      <w:r w:rsidR="009F60E6">
        <w:rPr>
          <w:rFonts w:ascii="Garamond" w:hAnsi="Garamond" w:cs="Times New Roman"/>
        </w:rPr>
        <w:t xml:space="preserve"> and </w:t>
      </w:r>
      <w:r w:rsidRPr="00F21FB1">
        <w:rPr>
          <w:rFonts w:ascii="Garamond" w:hAnsi="Garamond" w:cs="Times New Roman"/>
        </w:rPr>
        <w:t>2017.</w:t>
      </w:r>
      <w:r w:rsidR="009F60E6">
        <w:rPr>
          <w:rStyle w:val="FootnoteReference"/>
          <w:rFonts w:ascii="Garamond" w:hAnsi="Garamond" w:cs="Times New Roman"/>
        </w:rPr>
        <w:footnoteReference w:id="6"/>
      </w:r>
      <w:r w:rsidRPr="00F21FB1">
        <w:rPr>
          <w:rFonts w:ascii="Garamond" w:hAnsi="Garamond" w:cs="Times New Roman"/>
        </w:rPr>
        <w:t xml:space="preserve"> This same study reported that 30 percent of the samples had lead concentrations of higher than 5 ppb</w:t>
      </w:r>
      <w:r w:rsidR="00987E27">
        <w:rPr>
          <w:rFonts w:ascii="Garamond" w:hAnsi="Garamond" w:cs="Times New Roman"/>
        </w:rPr>
        <w:t>—</w:t>
      </w:r>
      <w:r w:rsidRPr="00F21FB1">
        <w:rPr>
          <w:rFonts w:ascii="Garamond" w:hAnsi="Garamond" w:cs="Times New Roman"/>
        </w:rPr>
        <w:t>the maximum level allowed in bottled water by the U</w:t>
      </w:r>
      <w:r w:rsidR="009F60E6">
        <w:rPr>
          <w:rFonts w:ascii="Garamond" w:hAnsi="Garamond" w:cs="Times New Roman"/>
        </w:rPr>
        <w:t>.</w:t>
      </w:r>
      <w:r w:rsidRPr="00F21FB1">
        <w:rPr>
          <w:rFonts w:ascii="Garamond" w:hAnsi="Garamond" w:cs="Times New Roman"/>
        </w:rPr>
        <w:t>S</w:t>
      </w:r>
      <w:r w:rsidR="009F60E6">
        <w:rPr>
          <w:rFonts w:ascii="Garamond" w:hAnsi="Garamond" w:cs="Times New Roman"/>
        </w:rPr>
        <w:t>.</w:t>
      </w:r>
      <w:r w:rsidRPr="00F21FB1">
        <w:rPr>
          <w:rFonts w:ascii="Garamond" w:hAnsi="Garamond" w:cs="Times New Roman"/>
        </w:rPr>
        <w:t xml:space="preserve"> Food and Drug Administration. The </w:t>
      </w:r>
      <w:r w:rsidR="009B3F55">
        <w:rPr>
          <w:rFonts w:ascii="Garamond" w:hAnsi="Garamond" w:cs="Times New Roman"/>
        </w:rPr>
        <w:t xml:space="preserve">gravity </w:t>
      </w:r>
      <w:r w:rsidRPr="00F21FB1">
        <w:rPr>
          <w:rFonts w:ascii="Garamond" w:hAnsi="Garamond" w:cs="Times New Roman"/>
        </w:rPr>
        <w:t>of this problem was recently acknowledged by the local government when</w:t>
      </w:r>
      <w:r w:rsidR="00DD0413">
        <w:rPr>
          <w:rFonts w:ascii="Garamond" w:hAnsi="Garamond" w:cs="Times New Roman"/>
        </w:rPr>
        <w:t xml:space="preserve"> </w:t>
      </w:r>
      <w:r w:rsidRPr="00F21FB1">
        <w:rPr>
          <w:rFonts w:ascii="Garamond" w:hAnsi="Garamond" w:cs="Times New Roman"/>
        </w:rPr>
        <w:t xml:space="preserve">Chicago Mayor Lori Lightfoot announced the first phase of the Lead Service Line </w:t>
      </w:r>
      <w:r w:rsidR="00DD0413">
        <w:rPr>
          <w:rFonts w:ascii="Garamond" w:hAnsi="Garamond" w:cs="Times New Roman"/>
        </w:rPr>
        <w:t xml:space="preserve">(LSL) </w:t>
      </w:r>
      <w:r w:rsidRPr="00F21FB1">
        <w:rPr>
          <w:rFonts w:ascii="Garamond" w:hAnsi="Garamond" w:cs="Times New Roman"/>
        </w:rPr>
        <w:t xml:space="preserve">Replacement Program in September 2020. </w:t>
      </w:r>
      <w:r w:rsidR="009F60E6">
        <w:rPr>
          <w:rFonts w:ascii="Garamond" w:hAnsi="Garamond" w:cs="Times New Roman"/>
        </w:rPr>
        <w:t xml:space="preserve">The program, which aims to replace the city’s </w:t>
      </w:r>
      <w:r w:rsidR="00906204">
        <w:rPr>
          <w:rFonts w:ascii="Garamond" w:hAnsi="Garamond" w:cs="Times New Roman"/>
        </w:rPr>
        <w:t>nearly</w:t>
      </w:r>
      <w:r w:rsidR="009F60E6">
        <w:rPr>
          <w:rFonts w:ascii="Garamond" w:hAnsi="Garamond" w:cs="Times New Roman"/>
        </w:rPr>
        <w:t xml:space="preserve"> 400,000 </w:t>
      </w:r>
      <w:r w:rsidR="00DD0413">
        <w:rPr>
          <w:rFonts w:ascii="Garamond" w:hAnsi="Garamond" w:cs="Times New Roman"/>
        </w:rPr>
        <w:t>LSLs</w:t>
      </w:r>
      <w:r w:rsidR="009F60E6">
        <w:rPr>
          <w:rFonts w:ascii="Garamond" w:hAnsi="Garamond" w:cs="Times New Roman"/>
        </w:rPr>
        <w:t xml:space="preserve">, </w:t>
      </w:r>
      <w:r w:rsidRPr="00F21FB1">
        <w:rPr>
          <w:rFonts w:ascii="Garamond" w:hAnsi="Garamond" w:cs="Times New Roman"/>
        </w:rPr>
        <w:t>is estimated to cost 8.5 billion USD and take multiple decades to complete.</w:t>
      </w:r>
      <w:r w:rsidR="00A611A2">
        <w:rPr>
          <w:rStyle w:val="FootnoteReference"/>
          <w:rFonts w:ascii="Garamond" w:hAnsi="Garamond" w:cs="Times New Roman"/>
        </w:rPr>
        <w:footnoteReference w:id="7"/>
      </w:r>
      <w:r w:rsidR="00906204">
        <w:rPr>
          <w:rFonts w:ascii="Garamond" w:hAnsi="Garamond" w:cs="Times New Roman"/>
        </w:rPr>
        <w:t xml:space="preserve"> </w:t>
      </w:r>
    </w:p>
    <w:p w14:paraId="6C3573A3" w14:textId="77777777" w:rsidR="00A611A2" w:rsidRDefault="00A611A2" w:rsidP="00906204">
      <w:pPr>
        <w:pStyle w:val="NoSpacing"/>
        <w:jc w:val="both"/>
        <w:rPr>
          <w:rFonts w:ascii="Garamond" w:hAnsi="Garamond" w:cs="Times New Roman"/>
        </w:rPr>
      </w:pPr>
    </w:p>
    <w:p w14:paraId="6346B6CB" w14:textId="0E13965D" w:rsidR="00A611A2" w:rsidRDefault="00DD0413" w:rsidP="00F21FB1">
      <w:pPr>
        <w:pStyle w:val="NoSpacing"/>
        <w:jc w:val="both"/>
        <w:rPr>
          <w:rFonts w:ascii="Garamond" w:hAnsi="Garamond" w:cs="Times New Roman"/>
        </w:rPr>
      </w:pPr>
      <w:r>
        <w:rPr>
          <w:rFonts w:ascii="Garamond" w:hAnsi="Garamond" w:cs="Times New Roman"/>
        </w:rPr>
        <w:t>Local</w:t>
      </w:r>
      <w:r w:rsidR="00906204">
        <w:rPr>
          <w:rFonts w:ascii="Garamond" w:hAnsi="Garamond" w:cs="Times New Roman"/>
        </w:rPr>
        <w:t xml:space="preserve"> government </w:t>
      </w:r>
      <w:r>
        <w:rPr>
          <w:rFonts w:ascii="Garamond" w:hAnsi="Garamond" w:cs="Times New Roman"/>
        </w:rPr>
        <w:t xml:space="preserve">officials </w:t>
      </w:r>
      <w:r w:rsidR="00906204">
        <w:rPr>
          <w:rFonts w:ascii="Garamond" w:hAnsi="Garamond" w:cs="Times New Roman"/>
        </w:rPr>
        <w:t>ha</w:t>
      </w:r>
      <w:r>
        <w:rPr>
          <w:rFonts w:ascii="Garamond" w:hAnsi="Garamond" w:cs="Times New Roman"/>
        </w:rPr>
        <w:t>ve</w:t>
      </w:r>
      <w:r w:rsidR="00906204">
        <w:rPr>
          <w:rFonts w:ascii="Garamond" w:hAnsi="Garamond" w:cs="Times New Roman"/>
        </w:rPr>
        <w:t xml:space="preserve"> already recognized the importance of adopting an equity-driven </w:t>
      </w:r>
      <w:r w:rsidR="002260E4">
        <w:rPr>
          <w:rFonts w:ascii="Garamond" w:hAnsi="Garamond" w:cs="Times New Roman"/>
        </w:rPr>
        <w:t xml:space="preserve">implementation </w:t>
      </w:r>
      <w:r w:rsidR="00906204">
        <w:rPr>
          <w:rFonts w:ascii="Garamond" w:hAnsi="Garamond" w:cs="Times New Roman"/>
        </w:rPr>
        <w:t>approach, prioritizing low-income residents who (i) o</w:t>
      </w:r>
      <w:r w:rsidR="00906204" w:rsidRPr="00906204">
        <w:rPr>
          <w:rFonts w:ascii="Garamond" w:hAnsi="Garamond" w:cs="Times New Roman"/>
        </w:rPr>
        <w:t xml:space="preserve">wn and reside in their home; </w:t>
      </w:r>
      <w:r w:rsidR="00906204">
        <w:rPr>
          <w:rFonts w:ascii="Garamond" w:hAnsi="Garamond" w:cs="Times New Roman"/>
        </w:rPr>
        <w:t>(ii) h</w:t>
      </w:r>
      <w:r w:rsidR="00906204" w:rsidRPr="00906204">
        <w:rPr>
          <w:rFonts w:ascii="Garamond" w:hAnsi="Garamond" w:cs="Times New Roman"/>
        </w:rPr>
        <w:t>ave a household income below 80% of the area median income (72,800</w:t>
      </w:r>
      <w:r w:rsidR="00906204">
        <w:rPr>
          <w:rFonts w:ascii="Garamond" w:hAnsi="Garamond" w:cs="Times New Roman"/>
        </w:rPr>
        <w:t xml:space="preserve"> USD</w:t>
      </w:r>
      <w:r w:rsidR="00906204" w:rsidRPr="00906204">
        <w:rPr>
          <w:rFonts w:ascii="Garamond" w:hAnsi="Garamond" w:cs="Times New Roman"/>
        </w:rPr>
        <w:t xml:space="preserve"> for a family of </w:t>
      </w:r>
      <w:r>
        <w:rPr>
          <w:rFonts w:ascii="Garamond" w:hAnsi="Garamond" w:cs="Times New Roman"/>
        </w:rPr>
        <w:t>four</w:t>
      </w:r>
      <w:r w:rsidR="00906204" w:rsidRPr="00906204">
        <w:rPr>
          <w:rFonts w:ascii="Garamond" w:hAnsi="Garamond" w:cs="Times New Roman"/>
        </w:rPr>
        <w:t>); and</w:t>
      </w:r>
      <w:r w:rsidR="00906204">
        <w:rPr>
          <w:rFonts w:ascii="Garamond" w:hAnsi="Garamond" w:cs="Times New Roman"/>
        </w:rPr>
        <w:t xml:space="preserve"> (iii) h</w:t>
      </w:r>
      <w:r w:rsidR="00906204" w:rsidRPr="00906204">
        <w:rPr>
          <w:rFonts w:ascii="Garamond" w:hAnsi="Garamond" w:cs="Times New Roman"/>
        </w:rPr>
        <w:t>ave consistent lead concentrations above 15 ppb in their water, as tested by the Department of Water Management.</w:t>
      </w:r>
      <w:r w:rsidR="00906204">
        <w:rPr>
          <w:rStyle w:val="FootnoteReference"/>
          <w:rFonts w:ascii="Garamond" w:hAnsi="Garamond" w:cs="Times New Roman"/>
        </w:rPr>
        <w:footnoteReference w:id="8"/>
      </w:r>
      <w:r w:rsidR="00A611A2">
        <w:rPr>
          <w:rFonts w:ascii="Garamond" w:hAnsi="Garamond" w:cs="Times New Roman"/>
        </w:rPr>
        <w:t xml:space="preserve"> </w:t>
      </w:r>
      <w:r w:rsidR="008B34EA">
        <w:rPr>
          <w:rFonts w:ascii="Garamond" w:hAnsi="Garamond" w:cs="Times New Roman"/>
        </w:rPr>
        <w:t xml:space="preserve">Some </w:t>
      </w:r>
      <w:r w:rsidR="00A611A2">
        <w:rPr>
          <w:rFonts w:ascii="Garamond" w:hAnsi="Garamond" w:cs="Times New Roman"/>
        </w:rPr>
        <w:t>experts</w:t>
      </w:r>
      <w:r w:rsidR="008B34EA">
        <w:rPr>
          <w:rFonts w:ascii="Garamond" w:hAnsi="Garamond" w:cs="Times New Roman"/>
        </w:rPr>
        <w:t xml:space="preserve">, however, </w:t>
      </w:r>
      <w:r w:rsidR="00A611A2">
        <w:rPr>
          <w:rFonts w:ascii="Garamond" w:hAnsi="Garamond" w:cs="Times New Roman"/>
        </w:rPr>
        <w:t xml:space="preserve">have already criticized this approach for having stringent requirements, noting the current prioritization framework may overlook low-income renters </w:t>
      </w:r>
      <w:r>
        <w:rPr>
          <w:rFonts w:ascii="Garamond" w:hAnsi="Garamond" w:cs="Times New Roman"/>
        </w:rPr>
        <w:t>who are traditionally more exposed to lead because their housing is in poor condition</w:t>
      </w:r>
      <w:r w:rsidR="00A611A2">
        <w:rPr>
          <w:rFonts w:ascii="Garamond" w:hAnsi="Garamond" w:cs="Times New Roman"/>
        </w:rPr>
        <w:t>.</w:t>
      </w:r>
      <w:r w:rsidR="00A611A2">
        <w:rPr>
          <w:rStyle w:val="FootnoteReference"/>
          <w:rFonts w:ascii="Garamond" w:hAnsi="Garamond" w:cs="Times New Roman"/>
        </w:rPr>
        <w:footnoteReference w:id="9"/>
      </w:r>
      <w:r>
        <w:rPr>
          <w:rFonts w:ascii="Garamond" w:hAnsi="Garamond" w:cs="Times New Roman"/>
        </w:rPr>
        <w:t xml:space="preserve"> Given the cost and scope of the LSL Replacement Program, it is imperative that </w:t>
      </w:r>
      <w:r w:rsidR="000A119D">
        <w:rPr>
          <w:rFonts w:ascii="Garamond" w:hAnsi="Garamond" w:cs="Times New Roman"/>
        </w:rPr>
        <w:t xml:space="preserve">Chicago’s </w:t>
      </w:r>
      <w:r>
        <w:rPr>
          <w:rFonts w:ascii="Garamond" w:hAnsi="Garamond" w:cs="Times New Roman"/>
        </w:rPr>
        <w:t>city officials adopt a data-driven approach that prioritize</w:t>
      </w:r>
      <w:r w:rsidR="009B3F55">
        <w:rPr>
          <w:rFonts w:ascii="Garamond" w:hAnsi="Garamond" w:cs="Times New Roman"/>
        </w:rPr>
        <w:t>s</w:t>
      </w:r>
      <w:r>
        <w:rPr>
          <w:rFonts w:ascii="Garamond" w:hAnsi="Garamond" w:cs="Times New Roman"/>
        </w:rPr>
        <w:t xml:space="preserve"> vulnerable communities and allocates resources accordingly.</w:t>
      </w:r>
      <w:r w:rsidR="002260E4">
        <w:rPr>
          <w:rStyle w:val="FootnoteReference"/>
          <w:rFonts w:ascii="Garamond" w:hAnsi="Garamond" w:cs="Times New Roman"/>
        </w:rPr>
        <w:footnoteReference w:id="10"/>
      </w:r>
      <w:r>
        <w:rPr>
          <w:rFonts w:ascii="Garamond" w:hAnsi="Garamond" w:cs="Times New Roman"/>
        </w:rPr>
        <w:t xml:space="preserve"> </w:t>
      </w:r>
    </w:p>
    <w:p w14:paraId="4AD931DC" w14:textId="095AB192" w:rsidR="00DD0413" w:rsidRDefault="00DD0413" w:rsidP="00F21FB1">
      <w:pPr>
        <w:pStyle w:val="NoSpacing"/>
        <w:jc w:val="both"/>
        <w:rPr>
          <w:rFonts w:ascii="Garamond" w:hAnsi="Garamond" w:cs="Times New Roman"/>
        </w:rPr>
      </w:pPr>
    </w:p>
    <w:p w14:paraId="707E8D0E" w14:textId="4720179E" w:rsidR="00F21FB1" w:rsidRDefault="00DD0413" w:rsidP="00F21FB1">
      <w:pPr>
        <w:pStyle w:val="NoSpacing"/>
        <w:jc w:val="both"/>
        <w:rPr>
          <w:rFonts w:ascii="Garamond" w:hAnsi="Garamond" w:cs="Times New Roman"/>
        </w:rPr>
      </w:pPr>
      <w:r>
        <w:rPr>
          <w:rFonts w:ascii="Garamond" w:hAnsi="Garamond" w:cs="Times New Roman"/>
        </w:rPr>
        <w:t>T</w:t>
      </w:r>
      <w:r w:rsidR="00F21FB1" w:rsidRPr="00F21FB1">
        <w:rPr>
          <w:rFonts w:ascii="Garamond" w:hAnsi="Garamond" w:cs="Times New Roman"/>
        </w:rPr>
        <w:t>o</w:t>
      </w:r>
      <w:r>
        <w:rPr>
          <w:rFonts w:ascii="Garamond" w:hAnsi="Garamond" w:cs="Times New Roman"/>
        </w:rPr>
        <w:t xml:space="preserve"> </w:t>
      </w:r>
      <w:r w:rsidR="00F21FB1" w:rsidRPr="00F21FB1">
        <w:rPr>
          <w:rFonts w:ascii="Garamond" w:hAnsi="Garamond" w:cs="Times New Roman"/>
        </w:rPr>
        <w:t xml:space="preserve">identify communities that </w:t>
      </w:r>
      <w:r>
        <w:rPr>
          <w:rFonts w:ascii="Garamond" w:hAnsi="Garamond" w:cs="Times New Roman"/>
        </w:rPr>
        <w:t>may</w:t>
      </w:r>
      <w:r w:rsidR="00F21FB1" w:rsidRPr="00F21FB1">
        <w:rPr>
          <w:rFonts w:ascii="Garamond" w:hAnsi="Garamond" w:cs="Times New Roman"/>
        </w:rPr>
        <w:t xml:space="preserve"> be at higher risk for lead exposure in their drinking water</w:t>
      </w:r>
      <w:r>
        <w:rPr>
          <w:rFonts w:ascii="Garamond" w:hAnsi="Garamond" w:cs="Times New Roman"/>
        </w:rPr>
        <w:t xml:space="preserve">, </w:t>
      </w:r>
      <w:r w:rsidR="0055723A">
        <w:rPr>
          <w:rFonts w:ascii="Garamond" w:hAnsi="Garamond" w:cs="Times New Roman"/>
        </w:rPr>
        <w:t xml:space="preserve">we analyzed water quality data </w:t>
      </w:r>
      <w:r w:rsidR="003F6B0F">
        <w:rPr>
          <w:rFonts w:ascii="Garamond" w:hAnsi="Garamond" w:cs="Times New Roman"/>
        </w:rPr>
        <w:t xml:space="preserve">from </w:t>
      </w:r>
      <w:r w:rsidR="0055723A">
        <w:rPr>
          <w:rFonts w:ascii="Garamond" w:hAnsi="Garamond" w:cs="Times New Roman"/>
        </w:rPr>
        <w:t>the Department of Water Management</w:t>
      </w:r>
      <w:r w:rsidR="003F6B0F">
        <w:rPr>
          <w:rFonts w:ascii="Garamond" w:hAnsi="Garamond" w:cs="Times New Roman"/>
        </w:rPr>
        <w:t xml:space="preserve"> showcasing lead concentrations </w:t>
      </w:r>
      <w:r w:rsidR="00C3015E">
        <w:rPr>
          <w:rFonts w:ascii="Garamond" w:hAnsi="Garamond" w:cs="Times New Roman"/>
        </w:rPr>
        <w:t xml:space="preserve">(measured in ppb) </w:t>
      </w:r>
      <w:r w:rsidR="003F6B0F">
        <w:rPr>
          <w:rFonts w:ascii="Garamond" w:hAnsi="Garamond" w:cs="Times New Roman"/>
        </w:rPr>
        <w:t xml:space="preserve">of residential </w:t>
      </w:r>
      <w:r w:rsidR="009B3F55">
        <w:rPr>
          <w:rFonts w:ascii="Garamond" w:hAnsi="Garamond" w:cs="Times New Roman"/>
        </w:rPr>
        <w:t xml:space="preserve">water </w:t>
      </w:r>
      <w:r w:rsidR="003F6B0F">
        <w:rPr>
          <w:rFonts w:ascii="Garamond" w:hAnsi="Garamond" w:cs="Times New Roman"/>
        </w:rPr>
        <w:t>samples</w:t>
      </w:r>
      <w:r w:rsidR="009B3F55">
        <w:rPr>
          <w:rFonts w:ascii="Garamond" w:hAnsi="Garamond" w:cs="Times New Roman"/>
        </w:rPr>
        <w:t xml:space="preserve"> </w:t>
      </w:r>
      <w:r w:rsidR="00A222C0">
        <w:rPr>
          <w:rFonts w:ascii="Garamond" w:hAnsi="Garamond" w:cs="Times New Roman"/>
        </w:rPr>
        <w:t xml:space="preserve">across </w:t>
      </w:r>
      <w:r w:rsidR="009B3F55">
        <w:rPr>
          <w:rFonts w:ascii="Garamond" w:hAnsi="Garamond" w:cs="Times New Roman"/>
        </w:rPr>
        <w:t>Chicago</w:t>
      </w:r>
      <w:r w:rsidR="003F6B0F">
        <w:rPr>
          <w:rFonts w:ascii="Garamond" w:hAnsi="Garamond" w:cs="Times New Roman"/>
        </w:rPr>
        <w:t xml:space="preserve">. We complemented our analysis by </w:t>
      </w:r>
      <w:r w:rsidR="00130620">
        <w:rPr>
          <w:rFonts w:ascii="Garamond" w:hAnsi="Garamond" w:cs="Times New Roman"/>
        </w:rPr>
        <w:t>including</w:t>
      </w:r>
      <w:r w:rsidR="003F6B0F">
        <w:rPr>
          <w:rFonts w:ascii="Garamond" w:hAnsi="Garamond" w:cs="Times New Roman"/>
        </w:rPr>
        <w:t xml:space="preserve"> socioeconomic and demographic indicators from the American Community Survey’s Five-Year Estimates and aggregate housing variables derived from the Cook County Assessor’s Residential Property Characteristics dataset. We trained classification algorithms on </w:t>
      </w:r>
      <w:r w:rsidR="0049775D">
        <w:rPr>
          <w:rFonts w:ascii="Garamond" w:hAnsi="Garamond" w:cs="Times New Roman"/>
        </w:rPr>
        <w:t xml:space="preserve">the final dataset combining </w:t>
      </w:r>
      <w:r w:rsidR="003F6B0F">
        <w:rPr>
          <w:rFonts w:ascii="Garamond" w:hAnsi="Garamond" w:cs="Times New Roman"/>
        </w:rPr>
        <w:t xml:space="preserve">socioeconomic, demographic and housing </w:t>
      </w:r>
      <w:r w:rsidR="0049775D">
        <w:rPr>
          <w:rFonts w:ascii="Garamond" w:hAnsi="Garamond" w:cs="Times New Roman"/>
        </w:rPr>
        <w:t xml:space="preserve">assessment </w:t>
      </w:r>
      <w:r w:rsidR="003F6B0F">
        <w:rPr>
          <w:rFonts w:ascii="Garamond" w:hAnsi="Garamond" w:cs="Times New Roman"/>
        </w:rPr>
        <w:t xml:space="preserve">indicators to predict </w:t>
      </w:r>
      <w:r w:rsidR="009B3F55">
        <w:rPr>
          <w:rFonts w:ascii="Garamond" w:hAnsi="Garamond" w:cs="Times New Roman"/>
        </w:rPr>
        <w:t>high lead</w:t>
      </w:r>
      <w:r w:rsidR="003F6B0F">
        <w:rPr>
          <w:rFonts w:ascii="Garamond" w:hAnsi="Garamond" w:cs="Times New Roman"/>
        </w:rPr>
        <w:t xml:space="preserve"> exposure</w:t>
      </w:r>
      <w:r w:rsidR="0049775D">
        <w:rPr>
          <w:rFonts w:ascii="Garamond" w:hAnsi="Garamond" w:cs="Times New Roman"/>
        </w:rPr>
        <w:t xml:space="preserve">. </w:t>
      </w:r>
      <w:r w:rsidR="0049775D" w:rsidRPr="0049775D">
        <w:rPr>
          <w:rFonts w:ascii="Garamond" w:hAnsi="Garamond" w:cs="Times New Roman"/>
          <w:highlight w:val="yellow"/>
        </w:rPr>
        <w:t xml:space="preserve">We then </w:t>
      </w:r>
      <w:r w:rsidR="003F6B0F" w:rsidRPr="0049775D">
        <w:rPr>
          <w:rFonts w:ascii="Garamond" w:hAnsi="Garamond" w:cs="Times New Roman"/>
          <w:highlight w:val="yellow"/>
        </w:rPr>
        <w:t>used our models to develop a risk profile for the city of Chicago at the census block group level</w:t>
      </w:r>
      <w:r w:rsidR="003F6B0F">
        <w:rPr>
          <w:rFonts w:ascii="Garamond" w:hAnsi="Garamond" w:cs="Times New Roman"/>
        </w:rPr>
        <w:t>.</w:t>
      </w:r>
    </w:p>
    <w:p w14:paraId="7929D572" w14:textId="54EE67DB" w:rsidR="003F6B0F" w:rsidRDefault="003F6B0F" w:rsidP="00F21FB1">
      <w:pPr>
        <w:pStyle w:val="NoSpacing"/>
        <w:jc w:val="both"/>
        <w:rPr>
          <w:rFonts w:ascii="Garamond" w:hAnsi="Garamond" w:cs="Times New Roman"/>
        </w:rPr>
      </w:pPr>
    </w:p>
    <w:p w14:paraId="4659DDDC" w14:textId="394B0C45" w:rsidR="000F053F" w:rsidRPr="00F21FB1" w:rsidRDefault="003F6B0F" w:rsidP="00F21FB1">
      <w:pPr>
        <w:pStyle w:val="NoSpacing"/>
        <w:jc w:val="both"/>
        <w:rPr>
          <w:rFonts w:ascii="Garamond" w:hAnsi="Garamond" w:cs="Times New Roman"/>
        </w:rPr>
      </w:pPr>
      <w:r>
        <w:rPr>
          <w:rFonts w:ascii="Garamond" w:hAnsi="Garamond" w:cs="Times New Roman"/>
        </w:rPr>
        <w:t xml:space="preserve">We hope our analysis can be leveraged by </w:t>
      </w:r>
      <w:r w:rsidR="00E50A34">
        <w:rPr>
          <w:rFonts w:ascii="Garamond" w:hAnsi="Garamond" w:cs="Times New Roman"/>
        </w:rPr>
        <w:t xml:space="preserve">Chicago </w:t>
      </w:r>
      <w:r>
        <w:rPr>
          <w:rFonts w:ascii="Garamond" w:hAnsi="Garamond" w:cs="Times New Roman"/>
        </w:rPr>
        <w:t>city officials—namely those in the Department of Water Management and the Mayor’s Office</w:t>
      </w:r>
      <w:r w:rsidR="007A2C12">
        <w:rPr>
          <w:rFonts w:ascii="Garamond" w:hAnsi="Garamond" w:cs="Times New Roman"/>
        </w:rPr>
        <w:t xml:space="preserve">—and encourages the adoption of </w:t>
      </w:r>
      <w:r w:rsidR="00E50A34">
        <w:rPr>
          <w:rFonts w:ascii="Garamond" w:hAnsi="Garamond" w:cs="Times New Roman"/>
        </w:rPr>
        <w:t>a</w:t>
      </w:r>
      <w:r w:rsidR="009B3F55">
        <w:rPr>
          <w:rFonts w:ascii="Garamond" w:hAnsi="Garamond" w:cs="Times New Roman"/>
        </w:rPr>
        <w:t xml:space="preserve">n equity- and </w:t>
      </w:r>
      <w:r w:rsidR="00E50A34">
        <w:rPr>
          <w:rFonts w:ascii="Garamond" w:hAnsi="Garamond" w:cs="Times New Roman"/>
        </w:rPr>
        <w:t>data-driven prioritization framework</w:t>
      </w:r>
      <w:r w:rsidR="0049775D">
        <w:rPr>
          <w:rFonts w:ascii="Garamond" w:hAnsi="Garamond" w:cs="Times New Roman"/>
        </w:rPr>
        <w:t xml:space="preserve"> </w:t>
      </w:r>
      <w:r w:rsidR="007A2C12">
        <w:rPr>
          <w:rFonts w:ascii="Garamond" w:hAnsi="Garamond" w:cs="Times New Roman"/>
        </w:rPr>
        <w:t xml:space="preserve">for the LSL Replacement Program </w:t>
      </w:r>
      <w:r w:rsidR="0049775D">
        <w:rPr>
          <w:rFonts w:ascii="Garamond" w:hAnsi="Garamond" w:cs="Times New Roman"/>
        </w:rPr>
        <w:t>as it launches in the upcoming months</w:t>
      </w:r>
      <w:r w:rsidR="009B3F55">
        <w:rPr>
          <w:rFonts w:ascii="Garamond" w:hAnsi="Garamond" w:cs="Times New Roman"/>
        </w:rPr>
        <w:t>. W</w:t>
      </w:r>
      <w:r w:rsidR="00E50A34">
        <w:rPr>
          <w:rFonts w:ascii="Garamond" w:hAnsi="Garamond" w:cs="Times New Roman"/>
        </w:rPr>
        <w:t>e</w:t>
      </w:r>
      <w:r w:rsidR="009B3F55">
        <w:rPr>
          <w:rFonts w:ascii="Garamond" w:hAnsi="Garamond" w:cs="Times New Roman"/>
        </w:rPr>
        <w:t xml:space="preserve"> also</w:t>
      </w:r>
      <w:r w:rsidR="00E50A34">
        <w:rPr>
          <w:rFonts w:ascii="Garamond" w:hAnsi="Garamond" w:cs="Times New Roman"/>
        </w:rPr>
        <w:t xml:space="preserve"> hope our </w:t>
      </w:r>
      <w:r w:rsidR="009B3F55">
        <w:rPr>
          <w:rFonts w:ascii="Garamond" w:hAnsi="Garamond" w:cs="Times New Roman"/>
        </w:rPr>
        <w:t>analysis</w:t>
      </w:r>
      <w:r w:rsidR="00E50A34">
        <w:rPr>
          <w:rFonts w:ascii="Garamond" w:hAnsi="Garamond" w:cs="Times New Roman"/>
        </w:rPr>
        <w:t xml:space="preserve"> helps</w:t>
      </w:r>
      <w:r w:rsidR="00F21FB1" w:rsidRPr="00F21FB1">
        <w:rPr>
          <w:rFonts w:ascii="Garamond" w:hAnsi="Garamond" w:cs="Times New Roman"/>
        </w:rPr>
        <w:t xml:space="preserve"> inform</w:t>
      </w:r>
      <w:r w:rsidR="00E50A34">
        <w:rPr>
          <w:rFonts w:ascii="Garamond" w:hAnsi="Garamond" w:cs="Times New Roman"/>
        </w:rPr>
        <w:t xml:space="preserve"> </w:t>
      </w:r>
      <w:r w:rsidR="009B3F55">
        <w:rPr>
          <w:rFonts w:ascii="Garamond" w:hAnsi="Garamond" w:cs="Times New Roman"/>
        </w:rPr>
        <w:t xml:space="preserve">Chicago </w:t>
      </w:r>
      <w:r w:rsidR="00E50A34">
        <w:rPr>
          <w:rFonts w:ascii="Garamond" w:hAnsi="Garamond" w:cs="Times New Roman"/>
        </w:rPr>
        <w:t>city</w:t>
      </w:r>
      <w:r w:rsidR="00F21FB1" w:rsidRPr="00F21FB1">
        <w:rPr>
          <w:rFonts w:ascii="Garamond" w:hAnsi="Garamond" w:cs="Times New Roman"/>
        </w:rPr>
        <w:t xml:space="preserve"> residents concerned about lead in their drinking water, as there are </w:t>
      </w:r>
      <w:r w:rsidR="000F053F">
        <w:rPr>
          <w:rFonts w:ascii="Garamond" w:hAnsi="Garamond" w:cs="Times New Roman"/>
        </w:rPr>
        <w:t xml:space="preserve">control </w:t>
      </w:r>
      <w:r w:rsidR="00E50A34">
        <w:rPr>
          <w:rFonts w:ascii="Garamond" w:hAnsi="Garamond" w:cs="Times New Roman"/>
        </w:rPr>
        <w:t>measures</w:t>
      </w:r>
      <w:r w:rsidR="00F21FB1" w:rsidRPr="00F21FB1">
        <w:rPr>
          <w:rFonts w:ascii="Garamond" w:hAnsi="Garamond" w:cs="Times New Roman"/>
        </w:rPr>
        <w:t xml:space="preserve"> </w:t>
      </w:r>
      <w:r w:rsidR="009B3F55">
        <w:rPr>
          <w:rFonts w:ascii="Garamond" w:hAnsi="Garamond" w:cs="Times New Roman"/>
        </w:rPr>
        <w:t>that</w:t>
      </w:r>
      <w:r w:rsidR="00F21FB1" w:rsidRPr="00F21FB1">
        <w:rPr>
          <w:rFonts w:ascii="Garamond" w:hAnsi="Garamond" w:cs="Times New Roman"/>
        </w:rPr>
        <w:t xml:space="preserve"> </w:t>
      </w:r>
      <w:r w:rsidR="009B3F55">
        <w:rPr>
          <w:rFonts w:ascii="Garamond" w:hAnsi="Garamond" w:cs="Times New Roman"/>
        </w:rPr>
        <w:t xml:space="preserve">can </w:t>
      </w:r>
      <w:r w:rsidR="00F21FB1" w:rsidRPr="00F21FB1">
        <w:rPr>
          <w:rFonts w:ascii="Garamond" w:hAnsi="Garamond" w:cs="Times New Roman"/>
        </w:rPr>
        <w:t xml:space="preserve">reduce the risk of </w:t>
      </w:r>
      <w:r w:rsidR="00E50A34">
        <w:rPr>
          <w:rFonts w:ascii="Garamond" w:hAnsi="Garamond" w:cs="Times New Roman"/>
        </w:rPr>
        <w:t xml:space="preserve">lead exposure </w:t>
      </w:r>
      <w:r w:rsidR="009B3F55">
        <w:rPr>
          <w:rFonts w:ascii="Garamond" w:hAnsi="Garamond" w:cs="Times New Roman"/>
        </w:rPr>
        <w:t xml:space="preserve">as </w:t>
      </w:r>
      <w:r w:rsidR="00F21FB1" w:rsidRPr="00F21FB1">
        <w:rPr>
          <w:rFonts w:ascii="Garamond" w:hAnsi="Garamond" w:cs="Times New Roman"/>
        </w:rPr>
        <w:t xml:space="preserve">the city works to replace the 400,000 </w:t>
      </w:r>
      <w:r w:rsidR="009B3F55">
        <w:rPr>
          <w:rFonts w:ascii="Garamond" w:hAnsi="Garamond" w:cs="Times New Roman"/>
        </w:rPr>
        <w:t>LSLs</w:t>
      </w:r>
      <w:r w:rsidR="00E50A34">
        <w:rPr>
          <w:rFonts w:ascii="Garamond" w:hAnsi="Garamond" w:cs="Times New Roman"/>
        </w:rPr>
        <w:t xml:space="preserve"> in the</w:t>
      </w:r>
      <w:r w:rsidR="000F053F">
        <w:rPr>
          <w:rFonts w:ascii="Garamond" w:hAnsi="Garamond" w:cs="Times New Roman"/>
        </w:rPr>
        <w:t xml:space="preserve"> coming</w:t>
      </w:r>
      <w:r w:rsidR="00E50A34">
        <w:rPr>
          <w:rFonts w:ascii="Garamond" w:hAnsi="Garamond" w:cs="Times New Roman"/>
        </w:rPr>
        <w:t xml:space="preserve"> decades</w:t>
      </w:r>
      <w:r w:rsidR="00F21FB1" w:rsidRPr="00F21FB1">
        <w:rPr>
          <w:rFonts w:ascii="Garamond" w:hAnsi="Garamond" w:cs="Times New Roman"/>
        </w:rPr>
        <w:t>.</w:t>
      </w:r>
    </w:p>
    <w:p w14:paraId="4824855A" w14:textId="77777777" w:rsidR="005E2107" w:rsidRPr="00AA22F6" w:rsidRDefault="005E2107" w:rsidP="005E2107">
      <w:pPr>
        <w:pStyle w:val="NoSpacing"/>
        <w:jc w:val="both"/>
        <w:rPr>
          <w:rFonts w:ascii="Garamond" w:hAnsi="Garamond" w:cs="Times New Roman"/>
        </w:rPr>
      </w:pPr>
    </w:p>
    <w:p w14:paraId="3C1C976D" w14:textId="2C221157" w:rsidR="005E2107"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t xml:space="preserve">3. </w:t>
      </w:r>
      <w:r w:rsidR="005E2107" w:rsidRPr="00A06002">
        <w:rPr>
          <w:rFonts w:ascii="Garamond" w:hAnsi="Garamond"/>
          <w:b/>
          <w:bCs/>
          <w:color w:val="000000" w:themeColor="text1"/>
          <w:sz w:val="36"/>
          <w:szCs w:val="36"/>
        </w:rPr>
        <w:t>Data</w:t>
      </w:r>
    </w:p>
    <w:p w14:paraId="0DD5C25E" w14:textId="124DDD17" w:rsidR="000F053F" w:rsidRDefault="000F053F" w:rsidP="005E2107">
      <w:pPr>
        <w:pStyle w:val="NoSpacing"/>
        <w:jc w:val="both"/>
        <w:rPr>
          <w:rFonts w:ascii="Garamond" w:hAnsi="Garamond" w:cs="Times New Roman"/>
        </w:rPr>
      </w:pPr>
    </w:p>
    <w:p w14:paraId="17266E4C" w14:textId="3536F040" w:rsidR="000F053F" w:rsidRDefault="000F053F" w:rsidP="000F053F">
      <w:pPr>
        <w:pStyle w:val="NoSpacing"/>
        <w:jc w:val="both"/>
        <w:rPr>
          <w:rFonts w:ascii="Garamond" w:hAnsi="Garamond" w:cs="Times New Roman"/>
        </w:rPr>
      </w:pPr>
      <w:r>
        <w:rPr>
          <w:rFonts w:ascii="Garamond" w:hAnsi="Garamond" w:cs="Times New Roman"/>
        </w:rPr>
        <w:lastRenderedPageBreak/>
        <w:t xml:space="preserve">The data used in our analysis is all publicly available and can be accessed online via the relevant government </w:t>
      </w:r>
      <w:r w:rsidR="00590FA9">
        <w:rPr>
          <w:rFonts w:ascii="Garamond" w:hAnsi="Garamond" w:cs="Times New Roman"/>
        </w:rPr>
        <w:t>organizations</w:t>
      </w:r>
      <w:r>
        <w:rPr>
          <w:rFonts w:ascii="Garamond" w:hAnsi="Garamond" w:cs="Times New Roman"/>
        </w:rPr>
        <w:t>. Our primary analysis was conducted at the census block group level for the city of Chicago</w:t>
      </w:r>
      <w:r w:rsidR="003C1744">
        <w:rPr>
          <w:rFonts w:ascii="Garamond" w:hAnsi="Garamond" w:cs="Times New Roman"/>
        </w:rPr>
        <w:t xml:space="preserve">, with each row representing a block group including the aggregate features </w:t>
      </w:r>
      <w:r w:rsidR="002E73D9">
        <w:rPr>
          <w:rFonts w:ascii="Garamond" w:hAnsi="Garamond" w:cs="Times New Roman"/>
        </w:rPr>
        <w:t xml:space="preserve">described below </w:t>
      </w:r>
      <w:r w:rsidR="003C1744">
        <w:rPr>
          <w:rFonts w:ascii="Garamond" w:hAnsi="Garamond" w:cs="Times New Roman"/>
        </w:rPr>
        <w:t>and an outcome variable classified as 1 if any house in that block</w:t>
      </w:r>
      <w:r w:rsidR="002E73D9">
        <w:rPr>
          <w:rFonts w:ascii="Garamond" w:hAnsi="Garamond" w:cs="Times New Roman"/>
        </w:rPr>
        <w:t xml:space="preserve"> group</w:t>
      </w:r>
      <w:r w:rsidR="003C1744">
        <w:rPr>
          <w:rFonts w:ascii="Garamond" w:hAnsi="Garamond" w:cs="Times New Roman"/>
        </w:rPr>
        <w:t xml:space="preserve"> </w:t>
      </w:r>
      <w:r w:rsidR="002E73D9">
        <w:rPr>
          <w:rFonts w:ascii="Garamond" w:hAnsi="Garamond" w:cs="Times New Roman"/>
        </w:rPr>
        <w:t>exceeded</w:t>
      </w:r>
      <w:r w:rsidR="003C1744">
        <w:rPr>
          <w:rFonts w:ascii="Garamond" w:hAnsi="Garamond" w:cs="Times New Roman"/>
        </w:rPr>
        <w:t xml:space="preserve"> the lead concentration threshold. We </w:t>
      </w:r>
      <w:r w:rsidR="002E73D9">
        <w:rPr>
          <w:rFonts w:ascii="Garamond" w:hAnsi="Garamond" w:cs="Times New Roman"/>
        </w:rPr>
        <w:t xml:space="preserve">developed two </w:t>
      </w:r>
      <w:r w:rsidR="003C1744">
        <w:rPr>
          <w:rFonts w:ascii="Garamond" w:hAnsi="Garamond" w:cs="Times New Roman"/>
        </w:rPr>
        <w:t>different thresholds</w:t>
      </w:r>
      <w:r w:rsidR="002E73D9">
        <w:rPr>
          <w:rFonts w:ascii="Garamond" w:hAnsi="Garamond" w:cs="Times New Roman"/>
        </w:rPr>
        <w:t xml:space="preserve"> (tested separately)</w:t>
      </w:r>
      <w:r w:rsidR="003C1744">
        <w:rPr>
          <w:rFonts w:ascii="Garamond" w:hAnsi="Garamond" w:cs="Times New Roman"/>
        </w:rPr>
        <w:t xml:space="preserve">: </w:t>
      </w:r>
      <w:r w:rsidR="002E73D9">
        <w:rPr>
          <w:rFonts w:ascii="Garamond" w:hAnsi="Garamond" w:cs="Times New Roman"/>
        </w:rPr>
        <w:t xml:space="preserve">a </w:t>
      </w:r>
      <w:r w:rsidR="002E73D9" w:rsidRPr="00FF50A6">
        <w:rPr>
          <w:rFonts w:ascii="Garamond" w:hAnsi="Garamond" w:cs="Times New Roman"/>
          <w:u w:val="single"/>
          <w:rPrChange w:id="51" w:author="James Midkiff" w:date="2021-06-02T13:36:00Z">
            <w:rPr>
              <w:rFonts w:ascii="Garamond" w:hAnsi="Garamond" w:cs="Times New Roman"/>
            </w:rPr>
          </w:rPrChange>
        </w:rPr>
        <w:t>high</w:t>
      </w:r>
      <w:r w:rsidR="002E73D9">
        <w:rPr>
          <w:rFonts w:ascii="Garamond" w:hAnsi="Garamond" w:cs="Times New Roman"/>
        </w:rPr>
        <w:t xml:space="preserve"> threshold of </w:t>
      </w:r>
      <w:r w:rsidR="003C1744">
        <w:rPr>
          <w:rFonts w:ascii="Garamond" w:hAnsi="Garamond" w:cs="Times New Roman"/>
        </w:rPr>
        <w:t xml:space="preserve">15 ppb </w:t>
      </w:r>
      <w:r w:rsidR="002E73D9">
        <w:rPr>
          <w:rFonts w:ascii="Garamond" w:hAnsi="Garamond" w:cs="Times New Roman"/>
        </w:rPr>
        <w:t xml:space="preserve">and a </w:t>
      </w:r>
      <w:r w:rsidR="002E73D9" w:rsidRPr="00FF50A6">
        <w:rPr>
          <w:rFonts w:ascii="Garamond" w:hAnsi="Garamond" w:cs="Times New Roman"/>
          <w:u w:val="single"/>
          <w:rPrChange w:id="52" w:author="James Midkiff" w:date="2021-06-02T13:36:00Z">
            <w:rPr>
              <w:rFonts w:ascii="Garamond" w:hAnsi="Garamond" w:cs="Times New Roman"/>
            </w:rPr>
          </w:rPrChange>
        </w:rPr>
        <w:t>medium</w:t>
      </w:r>
      <w:r w:rsidR="002E73D9">
        <w:rPr>
          <w:rFonts w:ascii="Garamond" w:hAnsi="Garamond" w:cs="Times New Roman"/>
        </w:rPr>
        <w:t xml:space="preserve"> threshold of</w:t>
      </w:r>
      <w:r w:rsidR="003C1744">
        <w:rPr>
          <w:rFonts w:ascii="Garamond" w:hAnsi="Garamond" w:cs="Times New Roman"/>
        </w:rPr>
        <w:t xml:space="preserve"> 5 ppb</w:t>
      </w:r>
      <w:r w:rsidR="002E73D9">
        <w:rPr>
          <w:rFonts w:ascii="Garamond" w:hAnsi="Garamond" w:cs="Times New Roman"/>
        </w:rPr>
        <w:t>.</w:t>
      </w:r>
      <w:r w:rsidR="002D0355">
        <w:rPr>
          <w:rFonts w:ascii="Garamond" w:hAnsi="Garamond" w:cs="Times New Roman"/>
        </w:rPr>
        <w:t xml:space="preserve"> </w:t>
      </w:r>
      <w:r w:rsidR="00F41459">
        <w:rPr>
          <w:rFonts w:ascii="Garamond" w:hAnsi="Garamond" w:cs="Times New Roman"/>
        </w:rPr>
        <w:t xml:space="preserve">The high threshold matches the action level established by the </w:t>
      </w:r>
      <w:r w:rsidR="002260E4">
        <w:rPr>
          <w:rFonts w:ascii="Garamond" w:hAnsi="Garamond" w:cs="Times New Roman"/>
        </w:rPr>
        <w:t>EPA</w:t>
      </w:r>
      <w:r w:rsidR="007A2C12">
        <w:rPr>
          <w:rFonts w:ascii="Garamond" w:hAnsi="Garamond" w:cs="Times New Roman"/>
        </w:rPr>
        <w:t xml:space="preserve"> described in Section 2</w:t>
      </w:r>
      <w:r w:rsidR="00F41459">
        <w:rPr>
          <w:rFonts w:ascii="Garamond" w:hAnsi="Garamond" w:cs="Times New Roman"/>
        </w:rPr>
        <w:t>, while the medium threshold of 5 ppb matches a lower standard that the U.S. Food and Drug Administration has established as the limit for bottled water. Other organizations also advocate for reducing the EPA lead action level from 15 ppb to 5 ppb to match the FDA’s standard.</w:t>
      </w:r>
      <w:r w:rsidR="00F41459">
        <w:rPr>
          <w:rStyle w:val="FootnoteReference"/>
          <w:rFonts w:ascii="Garamond" w:hAnsi="Garamond" w:cs="Times New Roman"/>
        </w:rPr>
        <w:footnoteReference w:id="11"/>
      </w:r>
      <w:r w:rsidR="00F41459">
        <w:rPr>
          <w:rFonts w:ascii="Garamond" w:hAnsi="Garamond" w:cs="Times New Roman"/>
        </w:rPr>
        <w:t xml:space="preserve"> </w:t>
      </w:r>
    </w:p>
    <w:p w14:paraId="528C19A4" w14:textId="77777777" w:rsidR="000F053F" w:rsidRDefault="000F053F" w:rsidP="000F053F">
      <w:pPr>
        <w:pStyle w:val="NoSpacing"/>
        <w:jc w:val="both"/>
        <w:rPr>
          <w:rFonts w:ascii="Garamond" w:hAnsi="Garamond" w:cs="Times New Roman"/>
        </w:rPr>
      </w:pPr>
    </w:p>
    <w:p w14:paraId="5263A50D" w14:textId="1C4A8C95" w:rsidR="000F053F" w:rsidRPr="002260E4" w:rsidRDefault="000F053F"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Water Quality Data</w:t>
      </w:r>
    </w:p>
    <w:p w14:paraId="72FFE34D" w14:textId="77777777" w:rsidR="000F053F" w:rsidRPr="000F053F" w:rsidRDefault="000F053F" w:rsidP="000F053F">
      <w:pPr>
        <w:pStyle w:val="NoSpacing"/>
        <w:jc w:val="both"/>
        <w:rPr>
          <w:rFonts w:ascii="Garamond" w:hAnsi="Garamond" w:cs="Times New Roman"/>
        </w:rPr>
      </w:pPr>
    </w:p>
    <w:p w14:paraId="076B553B" w14:textId="57EE2197" w:rsidR="00755BBA" w:rsidRDefault="006A1263" w:rsidP="000F053F">
      <w:pPr>
        <w:pStyle w:val="NoSpacing"/>
        <w:jc w:val="both"/>
        <w:rPr>
          <w:rFonts w:ascii="Garamond" w:hAnsi="Garamond" w:cs="Times New Roman"/>
        </w:rPr>
      </w:pPr>
      <w:r>
        <w:rPr>
          <w:rFonts w:ascii="Garamond" w:hAnsi="Garamond" w:cs="Times New Roman"/>
        </w:rPr>
        <w:t>Water quality data featuring lead concentrations (ppb) in water</w:t>
      </w:r>
      <w:r w:rsidR="000F053F">
        <w:rPr>
          <w:rFonts w:ascii="Garamond" w:hAnsi="Garamond" w:cs="Times New Roman"/>
        </w:rPr>
        <w:t xml:space="preserve"> were obtained from the Chicago Department of Water Management (DWM).</w:t>
      </w:r>
      <w:r>
        <w:rPr>
          <w:rStyle w:val="FootnoteReference"/>
          <w:rFonts w:ascii="Garamond" w:hAnsi="Garamond" w:cs="Times New Roman"/>
        </w:rPr>
        <w:footnoteReference w:id="12"/>
      </w:r>
      <w:r w:rsidR="000F053F">
        <w:rPr>
          <w:rFonts w:ascii="Garamond" w:hAnsi="Garamond" w:cs="Times New Roman"/>
        </w:rPr>
        <w:t xml:space="preserve"> The dataset features the results of water sample</w:t>
      </w:r>
      <w:r w:rsidR="00755BBA">
        <w:rPr>
          <w:rFonts w:ascii="Garamond" w:hAnsi="Garamond" w:cs="Times New Roman"/>
        </w:rPr>
        <w:t>s</w:t>
      </w:r>
      <w:r w:rsidR="000F053F">
        <w:rPr>
          <w:rFonts w:ascii="Garamond" w:hAnsi="Garamond" w:cs="Times New Roman"/>
        </w:rPr>
        <w:t xml:space="preserve"> conducted across Chicago residences between 2016 and early 2021. </w:t>
      </w:r>
      <w:r w:rsidR="000F053F" w:rsidRPr="000F053F">
        <w:rPr>
          <w:rFonts w:ascii="Garamond" w:hAnsi="Garamond" w:cs="Times New Roman"/>
        </w:rPr>
        <w:t xml:space="preserve">Lead tests are initiated when a </w:t>
      </w:r>
      <w:proofErr w:type="gramStart"/>
      <w:r w:rsidR="000F053F" w:rsidRPr="000F053F">
        <w:rPr>
          <w:rFonts w:ascii="Garamond" w:hAnsi="Garamond" w:cs="Times New Roman"/>
        </w:rPr>
        <w:t>resident requests</w:t>
      </w:r>
      <w:proofErr w:type="gramEnd"/>
      <w:r w:rsidR="000F053F" w:rsidRPr="000F053F">
        <w:rPr>
          <w:rFonts w:ascii="Garamond" w:hAnsi="Garamond" w:cs="Times New Roman"/>
        </w:rPr>
        <w:t xml:space="preserve"> a </w:t>
      </w:r>
      <w:r w:rsidR="00A265CD">
        <w:rPr>
          <w:rFonts w:ascii="Garamond" w:hAnsi="Garamond" w:cs="Times New Roman"/>
        </w:rPr>
        <w:t xml:space="preserve">free </w:t>
      </w:r>
      <w:r w:rsidR="000F053F" w:rsidRPr="000F053F">
        <w:rPr>
          <w:rFonts w:ascii="Garamond" w:hAnsi="Garamond" w:cs="Times New Roman"/>
        </w:rPr>
        <w:t>test</w:t>
      </w:r>
      <w:r w:rsidR="000F053F">
        <w:rPr>
          <w:rFonts w:ascii="Garamond" w:hAnsi="Garamond" w:cs="Times New Roman"/>
        </w:rPr>
        <w:t>ing</w:t>
      </w:r>
      <w:r w:rsidR="000F053F" w:rsidRPr="000F053F">
        <w:rPr>
          <w:rFonts w:ascii="Garamond" w:hAnsi="Garamond" w:cs="Times New Roman"/>
        </w:rPr>
        <w:t xml:space="preserve"> kit from </w:t>
      </w:r>
      <w:r w:rsidR="00DD0BC6">
        <w:rPr>
          <w:rFonts w:ascii="Garamond" w:hAnsi="Garamond" w:cs="Times New Roman"/>
        </w:rPr>
        <w:t xml:space="preserve">the </w:t>
      </w:r>
      <w:r w:rsidR="000F053F" w:rsidRPr="000F053F">
        <w:rPr>
          <w:rFonts w:ascii="Garamond" w:hAnsi="Garamond" w:cs="Times New Roman"/>
        </w:rPr>
        <w:t>DWM. The homeowner gathers the water samples according to the directions provided</w:t>
      </w:r>
      <w:r w:rsidR="00DD0BC6">
        <w:rPr>
          <w:rFonts w:ascii="Garamond" w:hAnsi="Garamond" w:cs="Times New Roman"/>
        </w:rPr>
        <w:t>; if</w:t>
      </w:r>
      <w:r w:rsidR="000F053F" w:rsidRPr="000F053F">
        <w:rPr>
          <w:rFonts w:ascii="Garamond" w:hAnsi="Garamond" w:cs="Times New Roman"/>
        </w:rPr>
        <w:t xml:space="preserve"> the samples were correctly gathered, the </w:t>
      </w:r>
      <w:r>
        <w:rPr>
          <w:rFonts w:ascii="Garamond" w:hAnsi="Garamond" w:cs="Times New Roman"/>
        </w:rPr>
        <w:t>d</w:t>
      </w:r>
      <w:r w:rsidR="000F053F" w:rsidRPr="000F053F">
        <w:rPr>
          <w:rFonts w:ascii="Garamond" w:hAnsi="Garamond" w:cs="Times New Roman"/>
        </w:rPr>
        <w:t xml:space="preserve">epartment analyzes the results, reports them to the homeowner, and adds them to its dataset, which </w:t>
      </w:r>
      <w:r>
        <w:rPr>
          <w:rFonts w:ascii="Garamond" w:hAnsi="Garamond" w:cs="Times New Roman"/>
        </w:rPr>
        <w:t xml:space="preserve">at the time of analysis </w:t>
      </w:r>
      <w:r w:rsidR="000F053F" w:rsidRPr="000F053F">
        <w:rPr>
          <w:rFonts w:ascii="Garamond" w:hAnsi="Garamond" w:cs="Times New Roman"/>
        </w:rPr>
        <w:t>contain</w:t>
      </w:r>
      <w:r>
        <w:rPr>
          <w:rFonts w:ascii="Garamond" w:hAnsi="Garamond" w:cs="Times New Roman"/>
        </w:rPr>
        <w:t>ed</w:t>
      </w:r>
      <w:r w:rsidR="000F053F" w:rsidRPr="000F053F">
        <w:rPr>
          <w:rFonts w:ascii="Garamond" w:hAnsi="Garamond" w:cs="Times New Roman"/>
        </w:rPr>
        <w:t xml:space="preserve"> over 24,000</w:t>
      </w:r>
      <w:r w:rsidR="00DD0BC6">
        <w:rPr>
          <w:rFonts w:ascii="Garamond" w:hAnsi="Garamond" w:cs="Times New Roman"/>
        </w:rPr>
        <w:t xml:space="preserve"> </w:t>
      </w:r>
      <w:r w:rsidR="000F053F" w:rsidRPr="000F053F">
        <w:rPr>
          <w:rFonts w:ascii="Garamond" w:hAnsi="Garamond" w:cs="Times New Roman"/>
        </w:rPr>
        <w:t>observations.</w:t>
      </w:r>
    </w:p>
    <w:p w14:paraId="22B6221A" w14:textId="77777777" w:rsidR="00755BBA" w:rsidRDefault="00755BBA" w:rsidP="000F053F">
      <w:pPr>
        <w:pStyle w:val="NoSpacing"/>
        <w:jc w:val="both"/>
        <w:rPr>
          <w:rFonts w:ascii="Garamond" w:hAnsi="Garamond" w:cs="Times New Roman"/>
        </w:rPr>
      </w:pPr>
    </w:p>
    <w:p w14:paraId="3D47324F" w14:textId="1DE848E5" w:rsidR="000F053F" w:rsidRPr="000F053F" w:rsidRDefault="006A1263" w:rsidP="000F053F">
      <w:pPr>
        <w:pStyle w:val="NoSpacing"/>
        <w:jc w:val="both"/>
        <w:rPr>
          <w:rFonts w:ascii="Garamond" w:hAnsi="Garamond" w:cs="Times New Roman"/>
        </w:rPr>
      </w:pPr>
      <w:r>
        <w:rPr>
          <w:rFonts w:ascii="Garamond" w:hAnsi="Garamond" w:cs="Times New Roman"/>
        </w:rPr>
        <w:t>Each observation in the dataset contains three sample readings: (i</w:t>
      </w:r>
      <w:proofErr w:type="gramStart"/>
      <w:r>
        <w:rPr>
          <w:rFonts w:ascii="Garamond" w:hAnsi="Garamond" w:cs="Times New Roman"/>
        </w:rPr>
        <w:t>)  immediately</w:t>
      </w:r>
      <w:proofErr w:type="gramEnd"/>
      <w:r>
        <w:rPr>
          <w:rFonts w:ascii="Garamond" w:hAnsi="Garamond" w:cs="Times New Roman"/>
        </w:rPr>
        <w:t xml:space="preserve"> after first turning on the tap; (ii) t</w:t>
      </w:r>
      <w:r w:rsidR="000F053F" w:rsidRPr="000F053F">
        <w:rPr>
          <w:rFonts w:ascii="Garamond" w:hAnsi="Garamond" w:cs="Times New Roman"/>
        </w:rPr>
        <w:t>wo</w:t>
      </w:r>
      <w:r>
        <w:rPr>
          <w:rFonts w:ascii="Garamond" w:hAnsi="Garamond" w:cs="Times New Roman"/>
        </w:rPr>
        <w:t>-three</w:t>
      </w:r>
      <w:r w:rsidR="000F053F" w:rsidRPr="000F053F">
        <w:rPr>
          <w:rFonts w:ascii="Garamond" w:hAnsi="Garamond" w:cs="Times New Roman"/>
        </w:rPr>
        <w:t xml:space="preserve"> minutes after turning on the tap</w:t>
      </w:r>
      <w:r>
        <w:rPr>
          <w:rFonts w:ascii="Garamond" w:hAnsi="Garamond" w:cs="Times New Roman"/>
        </w:rPr>
        <w:t>; and (iii) f</w:t>
      </w:r>
      <w:r w:rsidR="000F053F" w:rsidRPr="000F053F">
        <w:rPr>
          <w:rFonts w:ascii="Garamond" w:hAnsi="Garamond" w:cs="Times New Roman"/>
        </w:rPr>
        <w:t>ive minutes after turning on the tap</w:t>
      </w:r>
      <w:r>
        <w:rPr>
          <w:rFonts w:ascii="Garamond" w:hAnsi="Garamond" w:cs="Times New Roman"/>
        </w:rPr>
        <w:t xml:space="preserve">. </w:t>
      </w:r>
      <w:r w:rsidR="00DD0BC6">
        <w:rPr>
          <w:rFonts w:ascii="Garamond" w:hAnsi="Garamond" w:cs="Times New Roman"/>
        </w:rPr>
        <w:t>For our analysis, we considered the maximum of the</w:t>
      </w:r>
      <w:r w:rsidR="00755BBA">
        <w:rPr>
          <w:rFonts w:ascii="Garamond" w:hAnsi="Garamond" w:cs="Times New Roman"/>
        </w:rPr>
        <w:t>se</w:t>
      </w:r>
      <w:r w:rsidR="00DD0BC6">
        <w:rPr>
          <w:rFonts w:ascii="Garamond" w:hAnsi="Garamond" w:cs="Times New Roman"/>
        </w:rPr>
        <w:t xml:space="preserve"> three readings as the final reading</w:t>
      </w:r>
      <w:r w:rsidR="003D5B17">
        <w:rPr>
          <w:rFonts w:ascii="Garamond" w:hAnsi="Garamond" w:cs="Times New Roman"/>
        </w:rPr>
        <w:t xml:space="preserve"> for the corresponding observation</w:t>
      </w:r>
      <w:r w:rsidR="00DD0BC6">
        <w:rPr>
          <w:rFonts w:ascii="Garamond" w:hAnsi="Garamond" w:cs="Times New Roman"/>
        </w:rPr>
        <w:t xml:space="preserve">. </w:t>
      </w:r>
      <w:r w:rsidR="00755BBA">
        <w:rPr>
          <w:rFonts w:ascii="Garamond" w:hAnsi="Garamond" w:cs="Times New Roman"/>
        </w:rPr>
        <w:t>Further, i</w:t>
      </w:r>
      <w:r w:rsidR="000F053F" w:rsidRPr="000F053F">
        <w:rPr>
          <w:rFonts w:ascii="Garamond" w:hAnsi="Garamond" w:cs="Times New Roman"/>
        </w:rPr>
        <w:t xml:space="preserve">f any water sample returns fewer than 1.0 ppb, </w:t>
      </w:r>
      <w:r w:rsidR="00DD0BC6">
        <w:rPr>
          <w:rFonts w:ascii="Garamond" w:hAnsi="Garamond" w:cs="Times New Roman"/>
        </w:rPr>
        <w:t xml:space="preserve">the </w:t>
      </w:r>
      <w:r w:rsidR="000F053F" w:rsidRPr="000F053F">
        <w:rPr>
          <w:rFonts w:ascii="Garamond" w:hAnsi="Garamond" w:cs="Times New Roman"/>
        </w:rPr>
        <w:t xml:space="preserve">DWM replaces that value with </w:t>
      </w:r>
      <w:r>
        <w:rPr>
          <w:rFonts w:ascii="Garamond" w:hAnsi="Garamond" w:cs="Times New Roman"/>
        </w:rPr>
        <w:t>“</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replace</w:t>
      </w:r>
      <w:r>
        <w:rPr>
          <w:rFonts w:ascii="Garamond" w:hAnsi="Garamond" w:cs="Times New Roman"/>
        </w:rPr>
        <w:t>d</w:t>
      </w:r>
      <w:r w:rsidR="000F053F" w:rsidRPr="000F053F">
        <w:rPr>
          <w:rFonts w:ascii="Garamond" w:hAnsi="Garamond" w:cs="Times New Roman"/>
        </w:rPr>
        <w:t xml:space="preserve"> any values </w:t>
      </w:r>
      <w:r>
        <w:rPr>
          <w:rFonts w:ascii="Garamond" w:hAnsi="Garamond" w:cs="Times New Roman"/>
        </w:rPr>
        <w:t>of “</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with 1.0.</w:t>
      </w:r>
    </w:p>
    <w:p w14:paraId="6F61CAA7" w14:textId="77777777" w:rsidR="000F053F" w:rsidRPr="000F053F" w:rsidRDefault="000F053F" w:rsidP="000F053F">
      <w:pPr>
        <w:pStyle w:val="NoSpacing"/>
        <w:jc w:val="both"/>
        <w:rPr>
          <w:rFonts w:ascii="Garamond" w:hAnsi="Garamond" w:cs="Times New Roman"/>
        </w:rPr>
      </w:pPr>
    </w:p>
    <w:p w14:paraId="17E6E684" w14:textId="4E7F7B58" w:rsidR="00DD0BC6" w:rsidRDefault="006A1263" w:rsidP="000F053F">
      <w:pPr>
        <w:pStyle w:val="NoSpacing"/>
        <w:jc w:val="both"/>
        <w:rPr>
          <w:rFonts w:ascii="Garamond" w:hAnsi="Garamond" w:cs="Times New Roman"/>
        </w:rPr>
      </w:pPr>
      <w:r>
        <w:rPr>
          <w:rFonts w:ascii="Garamond" w:hAnsi="Garamond" w:cs="Times New Roman"/>
        </w:rPr>
        <w:t>Observations</w:t>
      </w:r>
      <w:r w:rsidR="000F053F" w:rsidRPr="000F053F">
        <w:rPr>
          <w:rFonts w:ascii="Garamond" w:hAnsi="Garamond" w:cs="Times New Roman"/>
        </w:rPr>
        <w:t xml:space="preserve"> </w:t>
      </w:r>
      <w:r w:rsidR="00755BBA">
        <w:rPr>
          <w:rFonts w:ascii="Garamond" w:hAnsi="Garamond" w:cs="Times New Roman"/>
        </w:rPr>
        <w:t xml:space="preserve">in the </w:t>
      </w:r>
      <w:r w:rsidR="00ED24A7">
        <w:rPr>
          <w:rFonts w:ascii="Garamond" w:hAnsi="Garamond" w:cs="Times New Roman"/>
        </w:rPr>
        <w:t xml:space="preserve">original </w:t>
      </w:r>
      <w:r w:rsidR="00755BBA">
        <w:rPr>
          <w:rFonts w:ascii="Garamond" w:hAnsi="Garamond" w:cs="Times New Roman"/>
        </w:rPr>
        <w:t xml:space="preserve">dataset </w:t>
      </w:r>
      <w:r w:rsidR="000F053F" w:rsidRPr="000F053F">
        <w:rPr>
          <w:rFonts w:ascii="Garamond" w:hAnsi="Garamond" w:cs="Times New Roman"/>
        </w:rPr>
        <w:t>are partly obfuscated, in that the last two digits of a homeowner</w:t>
      </w:r>
      <w:r>
        <w:rPr>
          <w:rFonts w:ascii="Garamond" w:hAnsi="Garamond" w:cs="Times New Roman"/>
        </w:rPr>
        <w:t>’</w:t>
      </w:r>
      <w:r w:rsidR="000F053F" w:rsidRPr="000F053F">
        <w:rPr>
          <w:rFonts w:ascii="Garamond" w:hAnsi="Garamond" w:cs="Times New Roman"/>
        </w:rPr>
        <w:t xml:space="preserve">s address are replaced with </w:t>
      </w:r>
      <w:r>
        <w:rPr>
          <w:rFonts w:ascii="Garamond" w:hAnsi="Garamond" w:cs="Times New Roman"/>
        </w:rPr>
        <w:t>“</w:t>
      </w:r>
      <w:r w:rsidR="000F053F" w:rsidRPr="000F053F">
        <w:rPr>
          <w:rFonts w:ascii="Garamond" w:hAnsi="Garamond" w:cs="Times New Roman"/>
        </w:rPr>
        <w:t>XX</w:t>
      </w:r>
      <w:r>
        <w:rPr>
          <w:rFonts w:ascii="Garamond" w:hAnsi="Garamond" w:cs="Times New Roman"/>
        </w:rPr>
        <w:t xml:space="preserve">” for anonymization </w:t>
      </w:r>
      <w:r w:rsidR="00C3015E">
        <w:rPr>
          <w:rFonts w:ascii="Garamond" w:hAnsi="Garamond" w:cs="Times New Roman"/>
        </w:rPr>
        <w:t>purposes</w:t>
      </w:r>
      <w:r w:rsidR="000F053F" w:rsidRPr="000F053F">
        <w:rPr>
          <w:rFonts w:ascii="Garamond" w:hAnsi="Garamond" w:cs="Times New Roman"/>
        </w:rPr>
        <w:t>.</w:t>
      </w:r>
      <w:r>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impute</w:t>
      </w:r>
      <w:r>
        <w:rPr>
          <w:rFonts w:ascii="Garamond" w:hAnsi="Garamond" w:cs="Times New Roman"/>
        </w:rPr>
        <w:t>d</w:t>
      </w:r>
      <w:r w:rsidR="000F053F" w:rsidRPr="000F053F">
        <w:rPr>
          <w:rFonts w:ascii="Garamond" w:hAnsi="Garamond" w:cs="Times New Roman"/>
        </w:rPr>
        <w:t xml:space="preserve"> th</w:t>
      </w:r>
      <w:r>
        <w:rPr>
          <w:rFonts w:ascii="Garamond" w:hAnsi="Garamond" w:cs="Times New Roman"/>
        </w:rPr>
        <w:t>ese</w:t>
      </w:r>
      <w:r w:rsidR="000F053F" w:rsidRPr="000F053F">
        <w:rPr>
          <w:rFonts w:ascii="Garamond" w:hAnsi="Garamond" w:cs="Times New Roman"/>
        </w:rPr>
        <w:t xml:space="preserve"> values </w:t>
      </w:r>
      <w:r>
        <w:rPr>
          <w:rFonts w:ascii="Garamond" w:hAnsi="Garamond" w:cs="Times New Roman"/>
        </w:rPr>
        <w:t>with</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00</w:t>
      </w:r>
      <w:r>
        <w:rPr>
          <w:rFonts w:ascii="Garamond" w:hAnsi="Garamond" w:cs="Times New Roman"/>
        </w:rPr>
        <w:t>” such that</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13XX E Hyde Park Blvd</w:t>
      </w:r>
      <w:r>
        <w:rPr>
          <w:rFonts w:ascii="Garamond" w:hAnsi="Garamond" w:cs="Times New Roman"/>
        </w:rPr>
        <w:t xml:space="preserve">”, for </w:t>
      </w:r>
      <w:r w:rsidR="00C3015E">
        <w:rPr>
          <w:rFonts w:ascii="Garamond" w:hAnsi="Garamond" w:cs="Times New Roman"/>
        </w:rPr>
        <w:t>instance</w:t>
      </w:r>
      <w:r>
        <w:rPr>
          <w:rFonts w:ascii="Garamond" w:hAnsi="Garamond" w:cs="Times New Roman"/>
        </w:rPr>
        <w:t>,</w:t>
      </w:r>
      <w:r w:rsidR="000F053F" w:rsidRPr="000F053F">
        <w:rPr>
          <w:rFonts w:ascii="Garamond" w:hAnsi="Garamond" w:cs="Times New Roman"/>
        </w:rPr>
        <w:t xml:space="preserve"> </w:t>
      </w:r>
      <w:r w:rsidR="00C3015E">
        <w:rPr>
          <w:rFonts w:ascii="Garamond" w:hAnsi="Garamond" w:cs="Times New Roman"/>
        </w:rPr>
        <w:t>became</w:t>
      </w:r>
      <w:r>
        <w:rPr>
          <w:rFonts w:ascii="Garamond" w:hAnsi="Garamond" w:cs="Times New Roman"/>
        </w:rPr>
        <w:t xml:space="preserve"> “</w:t>
      </w:r>
      <w:r w:rsidR="000F053F" w:rsidRPr="000F053F">
        <w:rPr>
          <w:rFonts w:ascii="Garamond" w:hAnsi="Garamond" w:cs="Times New Roman"/>
        </w:rPr>
        <w:t>1300 E Hyde Park Blvd</w:t>
      </w:r>
      <w:r>
        <w:rPr>
          <w:rFonts w:ascii="Garamond" w:hAnsi="Garamond" w:cs="Times New Roman"/>
        </w:rPr>
        <w:t>”, yielding block-level addresses. We then geocoded these addresses to retrieve</w:t>
      </w:r>
      <w:r w:rsidR="00DD0BC6">
        <w:rPr>
          <w:rFonts w:ascii="Garamond" w:hAnsi="Garamond" w:cs="Times New Roman"/>
        </w:rPr>
        <w:t xml:space="preserve"> a </w:t>
      </w:r>
      <w:r>
        <w:rPr>
          <w:rFonts w:ascii="Garamond" w:hAnsi="Garamond" w:cs="Times New Roman"/>
        </w:rPr>
        <w:t xml:space="preserve">sample’s </w:t>
      </w:r>
      <w:r w:rsidR="00C30963">
        <w:rPr>
          <w:rFonts w:ascii="Garamond" w:hAnsi="Garamond" w:cs="Times New Roman"/>
        </w:rPr>
        <w:t xml:space="preserve">geographic </w:t>
      </w:r>
      <w:r>
        <w:rPr>
          <w:rFonts w:ascii="Garamond" w:hAnsi="Garamond" w:cs="Times New Roman"/>
        </w:rPr>
        <w:t xml:space="preserve">location within a </w:t>
      </w:r>
      <w:r w:rsidR="00DD0BC6">
        <w:rPr>
          <w:rFonts w:ascii="Garamond" w:hAnsi="Garamond" w:cs="Times New Roman"/>
        </w:rPr>
        <w:t xml:space="preserve">city </w:t>
      </w:r>
      <w:r>
        <w:rPr>
          <w:rFonts w:ascii="Garamond" w:hAnsi="Garamond" w:cs="Times New Roman"/>
        </w:rPr>
        <w:t>block.</w:t>
      </w:r>
      <w:r w:rsidR="00DD0BC6">
        <w:rPr>
          <w:rFonts w:ascii="Garamond" w:hAnsi="Garamond" w:cs="Times New Roman"/>
        </w:rPr>
        <w:t xml:space="preserve"> We </w:t>
      </w:r>
      <w:r w:rsidR="00482CBA">
        <w:rPr>
          <w:rFonts w:ascii="Garamond" w:hAnsi="Garamond" w:cs="Times New Roman"/>
        </w:rPr>
        <w:t>constructed two additional features that were used to construct the final outcome variables at the census block group level</w:t>
      </w:r>
      <w:r w:rsidR="00DD0BC6">
        <w:rPr>
          <w:rFonts w:ascii="Garamond" w:hAnsi="Garamond" w:cs="Times New Roman"/>
        </w:rPr>
        <w:t xml:space="preserve">: (i) </w:t>
      </w:r>
      <w:r w:rsidR="00DD0BC6">
        <w:rPr>
          <w:rFonts w:ascii="Garamond" w:hAnsi="Garamond" w:cs="Times New Roman"/>
          <w:i/>
          <w:iCs/>
        </w:rPr>
        <w:t>threshold (high)</w:t>
      </w:r>
      <w:r w:rsidR="00DD0BC6">
        <w:rPr>
          <w:rFonts w:ascii="Garamond" w:hAnsi="Garamond" w:cs="Times New Roman"/>
        </w:rPr>
        <w:t xml:space="preserve">, coded </w:t>
      </w:r>
      <w:r w:rsidR="00896486">
        <w:rPr>
          <w:rFonts w:ascii="Garamond" w:hAnsi="Garamond" w:cs="Times New Roman"/>
        </w:rPr>
        <w:t xml:space="preserve">as </w:t>
      </w:r>
      <w:r w:rsidR="00DD0BC6">
        <w:rPr>
          <w:rFonts w:ascii="Garamond" w:hAnsi="Garamond" w:cs="Times New Roman"/>
        </w:rPr>
        <w:t xml:space="preserve">1 if the </w:t>
      </w:r>
      <w:r w:rsidR="006C5136">
        <w:rPr>
          <w:rFonts w:ascii="Garamond" w:hAnsi="Garamond" w:cs="Times New Roman"/>
        </w:rPr>
        <w:t xml:space="preserve">maximum </w:t>
      </w:r>
      <w:r w:rsidR="00DD0BC6">
        <w:rPr>
          <w:rFonts w:ascii="Garamond" w:hAnsi="Garamond" w:cs="Times New Roman"/>
        </w:rPr>
        <w:t xml:space="preserve">sample reading exceeded 15 ppb and 0 otherwise; and (ii) </w:t>
      </w:r>
      <w:r w:rsidR="00DD0BC6">
        <w:rPr>
          <w:rFonts w:ascii="Garamond" w:hAnsi="Garamond" w:cs="Times New Roman"/>
          <w:i/>
          <w:iCs/>
        </w:rPr>
        <w:t>threshold (medium)</w:t>
      </w:r>
      <w:r w:rsidR="00DD0BC6">
        <w:rPr>
          <w:rFonts w:ascii="Garamond" w:hAnsi="Garamond" w:cs="Times New Roman"/>
        </w:rPr>
        <w:t>, coded</w:t>
      </w:r>
      <w:r w:rsidR="00896486">
        <w:rPr>
          <w:rFonts w:ascii="Garamond" w:hAnsi="Garamond" w:cs="Times New Roman"/>
        </w:rPr>
        <w:t xml:space="preserve"> as</w:t>
      </w:r>
      <w:r w:rsidR="00DD0BC6">
        <w:rPr>
          <w:rFonts w:ascii="Garamond" w:hAnsi="Garamond" w:cs="Times New Roman"/>
        </w:rPr>
        <w:t xml:space="preserve"> 1 if the </w:t>
      </w:r>
      <w:r w:rsidR="00C04E2C">
        <w:rPr>
          <w:rFonts w:ascii="Garamond" w:hAnsi="Garamond" w:cs="Times New Roman"/>
        </w:rPr>
        <w:t xml:space="preserve">maximum </w:t>
      </w:r>
      <w:r w:rsidR="00DD0BC6">
        <w:rPr>
          <w:rFonts w:ascii="Garamond" w:hAnsi="Garamond" w:cs="Times New Roman"/>
        </w:rPr>
        <w:t>sample reading exceeded 5 ppb and 0 otherwise.</w:t>
      </w:r>
      <w:r w:rsidR="00306732">
        <w:rPr>
          <w:rFonts w:ascii="Garamond" w:hAnsi="Garamond" w:cs="Times New Roman"/>
        </w:rPr>
        <w:t xml:space="preserve"> Table 1 presents descriptive statistics for the water quality dataset at the sample level. </w:t>
      </w:r>
    </w:p>
    <w:p w14:paraId="7A19350B" w14:textId="77777777" w:rsidR="001D779F" w:rsidRDefault="001D779F" w:rsidP="000F053F">
      <w:pPr>
        <w:pStyle w:val="NoSpacing"/>
        <w:jc w:val="both"/>
        <w:rPr>
          <w:rFonts w:ascii="Garamond" w:hAnsi="Garamond" w:cs="Times New Roman"/>
          <w:b/>
          <w:bCs/>
        </w:rPr>
      </w:pPr>
    </w:p>
    <w:p w14:paraId="22A898EB" w14:textId="51AC6FDA" w:rsidR="00A76FA0" w:rsidRPr="0027750C" w:rsidRDefault="00A06002" w:rsidP="000F053F">
      <w:pPr>
        <w:pStyle w:val="NoSpacing"/>
        <w:jc w:val="both"/>
        <w:rPr>
          <w:rFonts w:ascii="Garamond" w:hAnsi="Garamond" w:cs="Times New Roman"/>
          <w:b/>
          <w:bCs/>
          <w:sz w:val="22"/>
          <w:szCs w:val="22"/>
        </w:rPr>
      </w:pPr>
      <w:r w:rsidRPr="00570B92">
        <w:rPr>
          <w:rFonts w:ascii="Garamond" w:hAnsi="Garamond" w:cs="Times New Roman"/>
          <w:b/>
          <w:bCs/>
          <w:sz w:val="22"/>
          <w:szCs w:val="22"/>
        </w:rPr>
        <w:t>Table 1. Descriptive Statistics for Water Quality Dat</w:t>
      </w:r>
      <w:r w:rsidR="00644FD9" w:rsidRPr="00570B92">
        <w:rPr>
          <w:rFonts w:ascii="Garamond" w:hAnsi="Garamond" w:cs="Times New Roman"/>
          <w:b/>
          <w:bCs/>
          <w:sz w:val="22"/>
          <w:szCs w:val="22"/>
        </w:rPr>
        <w:t>a</w:t>
      </w:r>
    </w:p>
    <w:tbl>
      <w:tblPr>
        <w:tblStyle w:val="PlainTable3"/>
        <w:tblW w:w="0" w:type="auto"/>
        <w:tblLook w:val="04A0" w:firstRow="1" w:lastRow="0" w:firstColumn="1" w:lastColumn="0" w:noHBand="0" w:noVBand="1"/>
      </w:tblPr>
      <w:tblGrid>
        <w:gridCol w:w="990"/>
        <w:gridCol w:w="1163"/>
        <w:gridCol w:w="1164"/>
        <w:gridCol w:w="1164"/>
        <w:gridCol w:w="1626"/>
        <w:gridCol w:w="1626"/>
        <w:gridCol w:w="1627"/>
      </w:tblGrid>
      <w:tr w:rsidR="0091107D" w:rsidRPr="001E7E9E" w14:paraId="7C6A04B0" w14:textId="77777777" w:rsidTr="009110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0" w:type="dxa"/>
          </w:tcPr>
          <w:p w14:paraId="65021C56" w14:textId="536C1061" w:rsidR="00A76FA0" w:rsidRPr="001E7E9E" w:rsidRDefault="00A76FA0" w:rsidP="00A76FA0">
            <w:pPr>
              <w:pStyle w:val="NoSpacing"/>
              <w:jc w:val="both"/>
              <w:rPr>
                <w:rFonts w:ascii="Garamond" w:hAnsi="Garamond" w:cs="Times New Roman"/>
                <w:sz w:val="22"/>
                <w:szCs w:val="22"/>
              </w:rPr>
            </w:pPr>
            <w:r w:rsidRPr="001E7E9E">
              <w:rPr>
                <w:rFonts w:ascii="Garamond" w:hAnsi="Garamond"/>
                <w:b w:val="0"/>
                <w:bCs w:val="0"/>
                <w:sz w:val="20"/>
                <w:szCs w:val="20"/>
              </w:rPr>
              <w:br/>
            </w:r>
          </w:p>
        </w:tc>
        <w:tc>
          <w:tcPr>
            <w:tcW w:w="1163" w:type="dxa"/>
            <w:vAlign w:val="bottom"/>
          </w:tcPr>
          <w:p w14:paraId="1D05FD2A" w14:textId="7CA44C1D"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1st draw</w:t>
            </w:r>
          </w:p>
        </w:tc>
        <w:tc>
          <w:tcPr>
            <w:tcW w:w="1164" w:type="dxa"/>
            <w:vAlign w:val="bottom"/>
          </w:tcPr>
          <w:p w14:paraId="09CDF9A5" w14:textId="6253D4F4"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2-3 minute</w:t>
            </w:r>
          </w:p>
        </w:tc>
        <w:tc>
          <w:tcPr>
            <w:tcW w:w="1164" w:type="dxa"/>
            <w:vAlign w:val="bottom"/>
          </w:tcPr>
          <w:p w14:paraId="3DEEEA0F" w14:textId="15E4CDB2"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 xml:space="preserve">5 </w:t>
            </w:r>
            <w:proofErr w:type="gramStart"/>
            <w:r w:rsidRPr="001E7E9E">
              <w:rPr>
                <w:rFonts w:ascii="Garamond" w:hAnsi="Garamond"/>
                <w:caps w:val="0"/>
                <w:sz w:val="20"/>
                <w:szCs w:val="20"/>
              </w:rPr>
              <w:t>minute</w:t>
            </w:r>
            <w:proofErr w:type="gramEnd"/>
          </w:p>
        </w:tc>
        <w:tc>
          <w:tcPr>
            <w:tcW w:w="1626" w:type="dxa"/>
            <w:vAlign w:val="bottom"/>
          </w:tcPr>
          <w:p w14:paraId="1196275B" w14:textId="2BEA6127"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Ma</w:t>
            </w:r>
            <w:r w:rsidR="00BF6118">
              <w:rPr>
                <w:rFonts w:ascii="Garamond" w:hAnsi="Garamond"/>
                <w:caps w:val="0"/>
                <w:sz w:val="20"/>
                <w:szCs w:val="20"/>
              </w:rPr>
              <w:t>x</w:t>
            </w:r>
            <w:r w:rsidRPr="001E7E9E">
              <w:rPr>
                <w:rFonts w:ascii="Garamond" w:hAnsi="Garamond"/>
                <w:caps w:val="0"/>
                <w:sz w:val="20"/>
                <w:szCs w:val="20"/>
              </w:rPr>
              <w:t xml:space="preserve"> </w:t>
            </w:r>
            <w:r>
              <w:rPr>
                <w:rFonts w:ascii="Garamond" w:hAnsi="Garamond"/>
                <w:caps w:val="0"/>
                <w:sz w:val="20"/>
                <w:szCs w:val="20"/>
              </w:rPr>
              <w:t>R</w:t>
            </w:r>
            <w:r w:rsidRPr="001E7E9E">
              <w:rPr>
                <w:rFonts w:ascii="Garamond" w:hAnsi="Garamond"/>
                <w:caps w:val="0"/>
                <w:sz w:val="20"/>
                <w:szCs w:val="20"/>
              </w:rPr>
              <w:t>eading</w:t>
            </w:r>
          </w:p>
        </w:tc>
        <w:tc>
          <w:tcPr>
            <w:tcW w:w="1626" w:type="dxa"/>
            <w:vAlign w:val="bottom"/>
          </w:tcPr>
          <w:p w14:paraId="487082BC" w14:textId="2465D3A5"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H</w:t>
            </w:r>
            <w:r w:rsidR="00A76FA0" w:rsidRPr="001E7E9E">
              <w:rPr>
                <w:rFonts w:ascii="Garamond" w:hAnsi="Garamond"/>
                <w:sz w:val="20"/>
                <w:szCs w:val="20"/>
              </w:rPr>
              <w:t>)</w:t>
            </w:r>
          </w:p>
        </w:tc>
        <w:tc>
          <w:tcPr>
            <w:tcW w:w="1627" w:type="dxa"/>
            <w:vAlign w:val="bottom"/>
          </w:tcPr>
          <w:p w14:paraId="1F543460" w14:textId="43500F3B"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M</w:t>
            </w:r>
            <w:r w:rsidR="00A76FA0" w:rsidRPr="001E7E9E">
              <w:rPr>
                <w:rFonts w:ascii="Garamond" w:hAnsi="Garamond"/>
                <w:sz w:val="20"/>
                <w:szCs w:val="20"/>
              </w:rPr>
              <w:t>)</w:t>
            </w:r>
          </w:p>
        </w:tc>
      </w:tr>
      <w:tr w:rsidR="00BF6118" w:rsidRPr="001E7E9E" w14:paraId="294B0721"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A42CE86" w14:textId="48B74A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Mean</w:t>
            </w:r>
          </w:p>
        </w:tc>
        <w:tc>
          <w:tcPr>
            <w:tcW w:w="1163" w:type="dxa"/>
          </w:tcPr>
          <w:p w14:paraId="3FF9A473" w14:textId="6BD1888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3.64</w:t>
            </w:r>
          </w:p>
        </w:tc>
        <w:tc>
          <w:tcPr>
            <w:tcW w:w="1164" w:type="dxa"/>
          </w:tcPr>
          <w:p w14:paraId="6726AB56" w14:textId="6070B435"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4.11</w:t>
            </w:r>
          </w:p>
        </w:tc>
        <w:tc>
          <w:tcPr>
            <w:tcW w:w="1164" w:type="dxa"/>
          </w:tcPr>
          <w:p w14:paraId="51880118" w14:textId="5EBE429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2.26</w:t>
            </w:r>
          </w:p>
        </w:tc>
        <w:tc>
          <w:tcPr>
            <w:tcW w:w="1626" w:type="dxa"/>
          </w:tcPr>
          <w:p w14:paraId="699EE369" w14:textId="440CDBC4"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5.34</w:t>
            </w:r>
          </w:p>
        </w:tc>
        <w:tc>
          <w:tcPr>
            <w:tcW w:w="1626" w:type="dxa"/>
          </w:tcPr>
          <w:p w14:paraId="0F87305A" w14:textId="3C57CA4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0.04</w:t>
            </w:r>
          </w:p>
        </w:tc>
        <w:tc>
          <w:tcPr>
            <w:tcW w:w="1627" w:type="dxa"/>
          </w:tcPr>
          <w:p w14:paraId="5056B42D" w14:textId="0EF85BCB"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0.33</w:t>
            </w:r>
          </w:p>
        </w:tc>
      </w:tr>
      <w:tr w:rsidR="0091107D" w:rsidRPr="001E7E9E" w14:paraId="0CA6ED19"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3E5D3C3A" w14:textId="54FBBC2D" w:rsidR="00A76FA0" w:rsidRPr="001E7E9E" w:rsidRDefault="002C3080" w:rsidP="00A76FA0">
            <w:pPr>
              <w:pStyle w:val="NoSpacing"/>
              <w:jc w:val="right"/>
              <w:rPr>
                <w:rFonts w:ascii="Garamond" w:hAnsi="Garamond" w:cs="Times New Roman"/>
                <w:sz w:val="22"/>
                <w:szCs w:val="22"/>
              </w:rPr>
            </w:pPr>
            <w:r w:rsidRPr="002C3080">
              <w:rPr>
                <w:rFonts w:ascii="Garamond" w:hAnsi="Garamond"/>
                <w:caps w:val="0"/>
                <w:sz w:val="20"/>
                <w:szCs w:val="20"/>
              </w:rPr>
              <w:t>Std. Dev</w:t>
            </w:r>
          </w:p>
        </w:tc>
        <w:tc>
          <w:tcPr>
            <w:tcW w:w="1163" w:type="dxa"/>
          </w:tcPr>
          <w:p w14:paraId="19DC629A" w14:textId="602F21E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13.72</w:t>
            </w:r>
          </w:p>
        </w:tc>
        <w:tc>
          <w:tcPr>
            <w:tcW w:w="1164" w:type="dxa"/>
          </w:tcPr>
          <w:p w14:paraId="36BF6624" w14:textId="0B3449C0"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6.83</w:t>
            </w:r>
          </w:p>
        </w:tc>
        <w:tc>
          <w:tcPr>
            <w:tcW w:w="1164" w:type="dxa"/>
          </w:tcPr>
          <w:p w14:paraId="67BE55C2" w14:textId="6FFE126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3.0</w:t>
            </w:r>
          </w:p>
        </w:tc>
        <w:tc>
          <w:tcPr>
            <w:tcW w:w="1626" w:type="dxa"/>
          </w:tcPr>
          <w:p w14:paraId="0BECD5C9" w14:textId="011405F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14.70</w:t>
            </w:r>
          </w:p>
        </w:tc>
        <w:tc>
          <w:tcPr>
            <w:tcW w:w="1626" w:type="dxa"/>
          </w:tcPr>
          <w:p w14:paraId="17D23F7D" w14:textId="78353F1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0.20</w:t>
            </w:r>
          </w:p>
        </w:tc>
        <w:tc>
          <w:tcPr>
            <w:tcW w:w="1627" w:type="dxa"/>
          </w:tcPr>
          <w:p w14:paraId="77DA4C1D" w14:textId="2DC1A927"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0.47</w:t>
            </w:r>
          </w:p>
        </w:tc>
      </w:tr>
      <w:tr w:rsidR="00BF6118" w:rsidRPr="001E7E9E" w14:paraId="504B44D5"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7AE29598" w14:textId="1AF133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Min</w:t>
            </w:r>
          </w:p>
        </w:tc>
        <w:tc>
          <w:tcPr>
            <w:tcW w:w="1163" w:type="dxa"/>
          </w:tcPr>
          <w:p w14:paraId="6191ED4A" w14:textId="301A32D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36492080" w14:textId="781C702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2E70A891" w14:textId="7606E45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32FF82E4" w14:textId="0173316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F4D31DC" w14:textId="3B3C0F9E"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1F7E6DE9" w14:textId="0A30054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91107D" w:rsidRPr="001E7E9E" w14:paraId="3FAAB34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29C7A44" w14:textId="6F46604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25%</w:t>
            </w:r>
          </w:p>
        </w:tc>
        <w:tc>
          <w:tcPr>
            <w:tcW w:w="1163" w:type="dxa"/>
          </w:tcPr>
          <w:p w14:paraId="780B6934" w14:textId="79E8A9E8"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68CFDC4F" w14:textId="6DCB1DF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0943BC9C" w14:textId="24489FB6"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6A77475" w14:textId="1123D80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612B606D" w14:textId="2722F58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581F3114" w14:textId="03333C3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BF6118" w:rsidRPr="001E7E9E" w14:paraId="38C4FFD3" w14:textId="77777777" w:rsidTr="0091107D">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90" w:type="dxa"/>
          </w:tcPr>
          <w:p w14:paraId="12AD14B9" w14:textId="5F9954C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50%</w:t>
            </w:r>
          </w:p>
        </w:tc>
        <w:tc>
          <w:tcPr>
            <w:tcW w:w="1163" w:type="dxa"/>
          </w:tcPr>
          <w:p w14:paraId="1500B3D5" w14:textId="185657D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2.0</w:t>
            </w:r>
          </w:p>
        </w:tc>
        <w:tc>
          <w:tcPr>
            <w:tcW w:w="1164" w:type="dxa"/>
          </w:tcPr>
          <w:p w14:paraId="56FFB5D0" w14:textId="4374EC7C"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2.20</w:t>
            </w:r>
          </w:p>
        </w:tc>
        <w:tc>
          <w:tcPr>
            <w:tcW w:w="1164" w:type="dxa"/>
          </w:tcPr>
          <w:p w14:paraId="2AEED8B0" w14:textId="77A123E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1.20</w:t>
            </w:r>
          </w:p>
        </w:tc>
        <w:tc>
          <w:tcPr>
            <w:tcW w:w="1626" w:type="dxa"/>
          </w:tcPr>
          <w:p w14:paraId="27FB8F89" w14:textId="7BEBC42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2.90</w:t>
            </w:r>
          </w:p>
        </w:tc>
        <w:tc>
          <w:tcPr>
            <w:tcW w:w="1626" w:type="dxa"/>
          </w:tcPr>
          <w:p w14:paraId="78BE4C10" w14:textId="1ED1585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37790516" w14:textId="6037271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w:t>
            </w:r>
          </w:p>
        </w:tc>
      </w:tr>
      <w:tr w:rsidR="0091107D" w:rsidRPr="001E7E9E" w14:paraId="212CB31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8970B87" w14:textId="3EE4B37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lastRenderedPageBreak/>
              <w:t>75%</w:t>
            </w:r>
          </w:p>
        </w:tc>
        <w:tc>
          <w:tcPr>
            <w:tcW w:w="1163" w:type="dxa"/>
          </w:tcPr>
          <w:p w14:paraId="55A23DFE" w14:textId="66C5C8F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3.80</w:t>
            </w:r>
          </w:p>
        </w:tc>
        <w:tc>
          <w:tcPr>
            <w:tcW w:w="1164" w:type="dxa"/>
          </w:tcPr>
          <w:p w14:paraId="4C310E2B" w14:textId="4CBB019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5.40</w:t>
            </w:r>
          </w:p>
        </w:tc>
        <w:tc>
          <w:tcPr>
            <w:tcW w:w="1164" w:type="dxa"/>
          </w:tcPr>
          <w:p w14:paraId="10F959BF" w14:textId="3D3A077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2.50</w:t>
            </w:r>
          </w:p>
        </w:tc>
        <w:tc>
          <w:tcPr>
            <w:tcW w:w="1626" w:type="dxa"/>
          </w:tcPr>
          <w:p w14:paraId="48F4AADC" w14:textId="763CCD0C"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6.40</w:t>
            </w:r>
          </w:p>
        </w:tc>
        <w:tc>
          <w:tcPr>
            <w:tcW w:w="1626" w:type="dxa"/>
          </w:tcPr>
          <w:p w14:paraId="6D4B95C8" w14:textId="15933262"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07BE0E06" w14:textId="4B00982B"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1.00</w:t>
            </w:r>
          </w:p>
        </w:tc>
      </w:tr>
    </w:tbl>
    <w:p w14:paraId="4A786B57" w14:textId="77777777" w:rsidR="00644FD9" w:rsidRPr="00644FD9" w:rsidRDefault="00644FD9" w:rsidP="000F053F">
      <w:pPr>
        <w:pStyle w:val="NoSpacing"/>
        <w:jc w:val="both"/>
        <w:rPr>
          <w:rFonts w:ascii="Garamond" w:hAnsi="Garamond" w:cs="Times New Roman"/>
        </w:rPr>
      </w:pPr>
    </w:p>
    <w:p w14:paraId="0F59897B" w14:textId="212825A8" w:rsidR="000F053F" w:rsidRPr="002260E4" w:rsidRDefault="006A1263"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American Community Survey Five-Year Estimates (2019)</w:t>
      </w:r>
    </w:p>
    <w:p w14:paraId="2358DD2B" w14:textId="23298806" w:rsidR="00DD0BC6" w:rsidRDefault="00DD0BC6" w:rsidP="000F053F">
      <w:pPr>
        <w:pStyle w:val="NoSpacing"/>
        <w:jc w:val="both"/>
        <w:rPr>
          <w:rFonts w:ascii="Garamond" w:hAnsi="Garamond" w:cs="Times New Roman"/>
          <w:i/>
          <w:iCs/>
        </w:rPr>
      </w:pPr>
    </w:p>
    <w:p w14:paraId="2D76A282" w14:textId="22F38985" w:rsidR="003C1744" w:rsidRDefault="00DD0BC6" w:rsidP="00DD0BC6">
      <w:pPr>
        <w:pStyle w:val="NoSpacing"/>
        <w:jc w:val="both"/>
        <w:rPr>
          <w:rFonts w:ascii="Garamond" w:hAnsi="Garamond" w:cs="Times New Roman"/>
        </w:rPr>
      </w:pPr>
      <w:r>
        <w:rPr>
          <w:rFonts w:ascii="Garamond" w:hAnsi="Garamond" w:cs="Times New Roman"/>
        </w:rPr>
        <w:t xml:space="preserve">To build our set of features, we first drew on </w:t>
      </w:r>
      <w:r w:rsidRPr="00DD0BC6">
        <w:rPr>
          <w:rFonts w:ascii="Garamond" w:hAnsi="Garamond" w:cs="Times New Roman"/>
        </w:rPr>
        <w:t xml:space="preserve">the American Community </w:t>
      </w:r>
      <w:r>
        <w:rPr>
          <w:rFonts w:ascii="Garamond" w:hAnsi="Garamond" w:cs="Times New Roman"/>
        </w:rPr>
        <w:t>Survey</w:t>
      </w:r>
      <w:r w:rsidRPr="00DD0BC6">
        <w:rPr>
          <w:rFonts w:ascii="Garamond" w:hAnsi="Garamond" w:cs="Times New Roman"/>
        </w:rPr>
        <w:t xml:space="preserve"> (ACS)</w:t>
      </w:r>
      <w:r>
        <w:rPr>
          <w:rFonts w:ascii="Garamond" w:hAnsi="Garamond" w:cs="Times New Roman"/>
        </w:rPr>
        <w:t xml:space="preserve"> Five-Year Estimates (2019)</w:t>
      </w:r>
      <w:r w:rsidRPr="00DD0BC6">
        <w:rPr>
          <w:rFonts w:ascii="Garamond" w:hAnsi="Garamond" w:cs="Times New Roman"/>
        </w:rPr>
        <w:t xml:space="preserve">, which contain socioeconomic, demographic, and housing </w:t>
      </w:r>
      <w:r w:rsidR="001F18C4">
        <w:rPr>
          <w:rFonts w:ascii="Garamond" w:hAnsi="Garamond" w:cs="Times New Roman"/>
        </w:rPr>
        <w:t>variables</w:t>
      </w:r>
      <w:r w:rsidRPr="00DD0BC6">
        <w:rPr>
          <w:rFonts w:ascii="Garamond" w:hAnsi="Garamond" w:cs="Times New Roman"/>
        </w:rPr>
        <w:t xml:space="preserve"> </w:t>
      </w:r>
      <w:r>
        <w:rPr>
          <w:rFonts w:ascii="Garamond" w:hAnsi="Garamond" w:cs="Times New Roman"/>
        </w:rPr>
        <w:t>at</w:t>
      </w:r>
      <w:r w:rsidRPr="00DD0BC6">
        <w:rPr>
          <w:rFonts w:ascii="Garamond" w:hAnsi="Garamond" w:cs="Times New Roman"/>
        </w:rPr>
        <w:t xml:space="preserve"> the census block group level.</w:t>
      </w:r>
      <w:r>
        <w:rPr>
          <w:rFonts w:ascii="Garamond" w:hAnsi="Garamond" w:cs="Times New Roman"/>
        </w:rPr>
        <w:t xml:space="preserve"> </w:t>
      </w:r>
      <w:r w:rsidR="001F18C4">
        <w:rPr>
          <w:rFonts w:ascii="Garamond" w:hAnsi="Garamond" w:cs="Times New Roman"/>
        </w:rPr>
        <w:t>We anticipate</w:t>
      </w:r>
      <w:r w:rsidR="00161217">
        <w:rPr>
          <w:rFonts w:ascii="Garamond" w:hAnsi="Garamond" w:cs="Times New Roman"/>
        </w:rPr>
        <w:t>d</w:t>
      </w:r>
      <w:r w:rsidR="001F18C4">
        <w:rPr>
          <w:rFonts w:ascii="Garamond" w:hAnsi="Garamond" w:cs="Times New Roman"/>
        </w:rPr>
        <w:t xml:space="preserve"> </w:t>
      </w:r>
      <w:r w:rsidR="00161217">
        <w:rPr>
          <w:rFonts w:ascii="Garamond" w:hAnsi="Garamond" w:cs="Times New Roman"/>
        </w:rPr>
        <w:t xml:space="preserve">demographic </w:t>
      </w:r>
      <w:r w:rsidR="001F18C4">
        <w:rPr>
          <w:rFonts w:ascii="Garamond" w:hAnsi="Garamond" w:cs="Times New Roman"/>
        </w:rPr>
        <w:t>features to have predictive power because of Chicago’s redlining history</w:t>
      </w:r>
      <w:r w:rsidR="00161217">
        <w:rPr>
          <w:rFonts w:ascii="Garamond" w:hAnsi="Garamond" w:cs="Times New Roman"/>
        </w:rPr>
        <w:t xml:space="preserve"> </w:t>
      </w:r>
      <w:r w:rsidR="001F18C4">
        <w:rPr>
          <w:rFonts w:ascii="Garamond" w:hAnsi="Garamond" w:cs="Times New Roman"/>
        </w:rPr>
        <w:t>discriminat</w:t>
      </w:r>
      <w:r w:rsidR="00161217">
        <w:rPr>
          <w:rFonts w:ascii="Garamond" w:hAnsi="Garamond" w:cs="Times New Roman"/>
        </w:rPr>
        <w:t xml:space="preserve">ing </w:t>
      </w:r>
      <w:r w:rsidR="001F18C4">
        <w:rPr>
          <w:rFonts w:ascii="Garamond" w:hAnsi="Garamond" w:cs="Times New Roman"/>
        </w:rPr>
        <w:t>against Black/African American and other minority communities</w:t>
      </w:r>
      <w:r w:rsidR="00161217">
        <w:rPr>
          <w:rFonts w:ascii="Garamond" w:hAnsi="Garamond" w:cs="Times New Roman"/>
        </w:rPr>
        <w:t>— making it more likely for these populations to live in lower quality housing.</w:t>
      </w:r>
      <w:r w:rsidR="00CF5517">
        <w:rPr>
          <w:rStyle w:val="FootnoteReference"/>
          <w:rFonts w:ascii="Garamond" w:hAnsi="Garamond" w:cs="Times New Roman"/>
        </w:rPr>
        <w:footnoteReference w:id="13"/>
      </w:r>
    </w:p>
    <w:p w14:paraId="66C42103" w14:textId="77777777" w:rsidR="003C1744" w:rsidRDefault="003C1744" w:rsidP="00DD0BC6">
      <w:pPr>
        <w:pStyle w:val="NoSpacing"/>
        <w:jc w:val="both"/>
        <w:rPr>
          <w:rFonts w:ascii="Garamond" w:hAnsi="Garamond" w:cs="Times New Roman"/>
        </w:rPr>
      </w:pPr>
    </w:p>
    <w:p w14:paraId="6F370F0F" w14:textId="75ADA203" w:rsidR="00DD0BC6" w:rsidRDefault="00161217" w:rsidP="00DD0BC6">
      <w:pPr>
        <w:pStyle w:val="NoSpacing"/>
        <w:jc w:val="both"/>
        <w:rPr>
          <w:rFonts w:ascii="Garamond" w:hAnsi="Garamond" w:cs="Times New Roman"/>
        </w:rPr>
      </w:pPr>
      <w:r>
        <w:rPr>
          <w:rFonts w:ascii="Garamond" w:hAnsi="Garamond" w:cs="Times New Roman"/>
        </w:rPr>
        <w:t xml:space="preserve">Indeed, a study by the Metropolitan Planning Council found Black- and Hispanic-majority communities in Illinois to be more likely to live in residences with </w:t>
      </w:r>
      <w:r w:rsidR="007009FB">
        <w:rPr>
          <w:rFonts w:ascii="Garamond" w:hAnsi="Garamond" w:cs="Times New Roman"/>
        </w:rPr>
        <w:t>LSLs</w:t>
      </w:r>
      <w:r>
        <w:rPr>
          <w:rFonts w:ascii="Garamond" w:hAnsi="Garamond" w:cs="Times New Roman"/>
        </w:rPr>
        <w:t xml:space="preserve"> relative to White-majority communities.</w:t>
      </w:r>
      <w:r>
        <w:rPr>
          <w:rStyle w:val="FootnoteReference"/>
          <w:rFonts w:ascii="Garamond" w:hAnsi="Garamond" w:cs="Times New Roman"/>
        </w:rPr>
        <w:footnoteReference w:id="14"/>
      </w:r>
      <w:r w:rsidR="00BE4322">
        <w:rPr>
          <w:rFonts w:ascii="Garamond" w:hAnsi="Garamond" w:cs="Times New Roman"/>
        </w:rPr>
        <w:t xml:space="preserve"> </w:t>
      </w:r>
      <w:r w:rsidR="007009FB">
        <w:rPr>
          <w:rFonts w:ascii="Garamond" w:hAnsi="Garamond" w:cs="Times New Roman"/>
        </w:rPr>
        <w:t>Demographic and socioeconomic variables in the feature set include (i) total population; (ii) median income; (iii) White population (percentage of total); (iv) Black/African American population (percentage of total)</w:t>
      </w:r>
      <w:r w:rsidR="00453E6F">
        <w:rPr>
          <w:rFonts w:ascii="Garamond" w:hAnsi="Garamond" w:cs="Times New Roman"/>
        </w:rPr>
        <w:t>; and (v) Non-White population (percentage of total, to account for Hispanic/Latino and other non-Black minority groups).</w:t>
      </w:r>
    </w:p>
    <w:p w14:paraId="5B0A116A" w14:textId="77777777" w:rsidR="00DD0BC6" w:rsidRDefault="00DD0BC6" w:rsidP="00DD0BC6">
      <w:pPr>
        <w:pStyle w:val="NoSpacing"/>
        <w:jc w:val="both"/>
        <w:rPr>
          <w:rFonts w:ascii="Garamond" w:hAnsi="Garamond" w:cs="Times New Roman"/>
        </w:rPr>
      </w:pPr>
    </w:p>
    <w:p w14:paraId="4D74AC05" w14:textId="32A16D49" w:rsidR="00161217" w:rsidRDefault="00453E6F" w:rsidP="00DD0BC6">
      <w:pPr>
        <w:pStyle w:val="NoSpacing"/>
        <w:jc w:val="both"/>
        <w:rPr>
          <w:rFonts w:ascii="Garamond" w:hAnsi="Garamond" w:cs="Times New Roman"/>
        </w:rPr>
      </w:pPr>
      <w:r>
        <w:rPr>
          <w:rFonts w:ascii="Garamond" w:hAnsi="Garamond" w:cs="Times New Roman"/>
        </w:rPr>
        <w:t>Further, s</w:t>
      </w:r>
      <w:r w:rsidR="007009FB">
        <w:rPr>
          <w:rFonts w:ascii="Garamond" w:hAnsi="Garamond" w:cs="Times New Roman"/>
        </w:rPr>
        <w:t>ince Chicago required the use of lead service lines until 1986</w:t>
      </w:r>
      <w:r w:rsidR="00755BBA">
        <w:rPr>
          <w:rFonts w:ascii="Garamond" w:hAnsi="Garamond" w:cs="Times New Roman"/>
        </w:rPr>
        <w:t>,</w:t>
      </w:r>
      <w:r w:rsidR="007009FB">
        <w:rPr>
          <w:rFonts w:ascii="Garamond" w:hAnsi="Garamond" w:cs="Times New Roman"/>
        </w:rPr>
        <w:t xml:space="preserve"> when the practice was banned by the federal government, individuals living in single-family or two-flat homes built before that year have a higher likelihood of being connected to </w:t>
      </w:r>
      <w:proofErr w:type="gramStart"/>
      <w:r w:rsidR="007009FB">
        <w:rPr>
          <w:rFonts w:ascii="Garamond" w:hAnsi="Garamond" w:cs="Times New Roman"/>
        </w:rPr>
        <w:t>a</w:t>
      </w:r>
      <w:proofErr w:type="gramEnd"/>
      <w:r w:rsidR="007009FB">
        <w:rPr>
          <w:rFonts w:ascii="Garamond" w:hAnsi="Garamond" w:cs="Times New Roman"/>
        </w:rPr>
        <w:t xml:space="preserve"> LSL </w:t>
      </w:r>
      <w:r w:rsidR="00755BBA">
        <w:rPr>
          <w:rFonts w:ascii="Garamond" w:hAnsi="Garamond" w:cs="Times New Roman"/>
        </w:rPr>
        <w:t>(</w:t>
      </w:r>
      <w:r w:rsidR="007009FB">
        <w:rPr>
          <w:rFonts w:ascii="Garamond" w:hAnsi="Garamond" w:cs="Times New Roman"/>
        </w:rPr>
        <w:t>unless it was replaced during a renovation</w:t>
      </w:r>
      <w:r w:rsidR="00755BBA">
        <w:rPr>
          <w:rFonts w:ascii="Garamond" w:hAnsi="Garamond" w:cs="Times New Roman"/>
        </w:rPr>
        <w:t>)</w:t>
      </w:r>
      <w:r w:rsidR="007009FB">
        <w:rPr>
          <w:rFonts w:ascii="Garamond" w:hAnsi="Garamond" w:cs="Times New Roman"/>
        </w:rPr>
        <w:t>.</w:t>
      </w:r>
      <w:r w:rsidR="00BE4322">
        <w:rPr>
          <w:rStyle w:val="FootnoteReference"/>
          <w:rFonts w:ascii="Garamond" w:hAnsi="Garamond" w:cs="Times New Roman"/>
        </w:rPr>
        <w:footnoteReference w:id="15"/>
      </w:r>
      <w:r w:rsidR="007009FB">
        <w:rPr>
          <w:rFonts w:ascii="Garamond" w:hAnsi="Garamond" w:cs="Times New Roman"/>
        </w:rPr>
        <w:t xml:space="preserve"> As such, we included </w:t>
      </w:r>
      <w:r>
        <w:rPr>
          <w:rFonts w:ascii="Garamond" w:hAnsi="Garamond" w:cs="Times New Roman"/>
        </w:rPr>
        <w:t xml:space="preserve">ACS </w:t>
      </w:r>
      <w:r w:rsidR="007009FB">
        <w:rPr>
          <w:rFonts w:ascii="Garamond" w:hAnsi="Garamond" w:cs="Times New Roman"/>
        </w:rPr>
        <w:t>housing variables</w:t>
      </w:r>
      <w:r w:rsidR="000126BA">
        <w:rPr>
          <w:rFonts w:ascii="Garamond" w:hAnsi="Garamond" w:cs="Times New Roman"/>
        </w:rPr>
        <w:t xml:space="preserve"> in our analysis</w:t>
      </w:r>
      <w:r w:rsidR="007009FB">
        <w:rPr>
          <w:rFonts w:ascii="Garamond" w:hAnsi="Garamond" w:cs="Times New Roman"/>
        </w:rPr>
        <w:t xml:space="preserve"> to capture differences in living conditions across census block groups.</w:t>
      </w:r>
      <w:r>
        <w:rPr>
          <w:rFonts w:ascii="Garamond" w:hAnsi="Garamond" w:cs="Times New Roman"/>
        </w:rPr>
        <w:t xml:space="preserve"> These</w:t>
      </w:r>
      <w:r w:rsidR="00482CBA">
        <w:rPr>
          <w:rFonts w:ascii="Garamond" w:hAnsi="Garamond" w:cs="Times New Roman"/>
        </w:rPr>
        <w:t xml:space="preserve"> features</w:t>
      </w:r>
      <w:r w:rsidR="00A14D16">
        <w:rPr>
          <w:rFonts w:ascii="Garamond" w:hAnsi="Garamond" w:cs="Times New Roman"/>
        </w:rPr>
        <w:t xml:space="preserve"> </w:t>
      </w:r>
      <w:r>
        <w:rPr>
          <w:rFonts w:ascii="Garamond" w:hAnsi="Garamond" w:cs="Times New Roman"/>
        </w:rPr>
        <w:t>include</w:t>
      </w:r>
      <w:r w:rsidR="007009FB">
        <w:rPr>
          <w:rFonts w:ascii="Garamond" w:hAnsi="Garamond" w:cs="Times New Roman"/>
        </w:rPr>
        <w:t xml:space="preserve"> (i) average household size; (ii)</w:t>
      </w:r>
      <w:r>
        <w:rPr>
          <w:rFonts w:ascii="Garamond" w:hAnsi="Garamond" w:cs="Times New Roman"/>
        </w:rPr>
        <w:t xml:space="preserve"> number of</w:t>
      </w:r>
      <w:r w:rsidR="007009FB">
        <w:rPr>
          <w:rFonts w:ascii="Garamond" w:hAnsi="Garamond" w:cs="Times New Roman"/>
        </w:rPr>
        <w:t xml:space="preserve"> occupied housing units; (iii) median gross rent; and (iv) </w:t>
      </w:r>
      <w:r>
        <w:rPr>
          <w:rFonts w:ascii="Garamond" w:hAnsi="Garamond" w:cs="Times New Roman"/>
        </w:rPr>
        <w:t xml:space="preserve">number of </w:t>
      </w:r>
      <w:r w:rsidR="007009FB">
        <w:rPr>
          <w:rFonts w:ascii="Garamond" w:hAnsi="Garamond" w:cs="Times New Roman"/>
        </w:rPr>
        <w:t xml:space="preserve">owner-occupied housing units. </w:t>
      </w:r>
    </w:p>
    <w:p w14:paraId="3DE782BC" w14:textId="61BFAF79" w:rsidR="00161217" w:rsidRDefault="00161217" w:rsidP="00DD0BC6">
      <w:pPr>
        <w:pStyle w:val="NoSpacing"/>
        <w:jc w:val="both"/>
        <w:rPr>
          <w:rFonts w:ascii="Garamond" w:hAnsi="Garamond" w:cs="Times New Roman"/>
        </w:rPr>
      </w:pPr>
    </w:p>
    <w:p w14:paraId="132F154E" w14:textId="3F4E141E" w:rsidR="00161217" w:rsidRPr="002260E4" w:rsidRDefault="00453E6F" w:rsidP="00DD0BC6">
      <w:pPr>
        <w:pStyle w:val="NoSpacing"/>
        <w:jc w:val="both"/>
        <w:rPr>
          <w:rFonts w:ascii="Garamond" w:hAnsi="Garamond" w:cs="Times New Roman"/>
          <w:i/>
          <w:iCs/>
          <w:sz w:val="32"/>
          <w:szCs w:val="32"/>
        </w:rPr>
      </w:pPr>
      <w:r w:rsidRPr="002260E4">
        <w:rPr>
          <w:rFonts w:ascii="Garamond" w:hAnsi="Garamond" w:cs="Times New Roman"/>
          <w:i/>
          <w:iCs/>
          <w:sz w:val="32"/>
          <w:szCs w:val="32"/>
        </w:rPr>
        <w:t>Cook County Assessor's Residential Property Characteristics</w:t>
      </w:r>
    </w:p>
    <w:p w14:paraId="316691E0" w14:textId="46F70316" w:rsidR="00453E6F" w:rsidRDefault="00453E6F" w:rsidP="00DD0BC6">
      <w:pPr>
        <w:pStyle w:val="NoSpacing"/>
        <w:jc w:val="both"/>
        <w:rPr>
          <w:rFonts w:ascii="Garamond" w:hAnsi="Garamond" w:cs="Times New Roman"/>
        </w:rPr>
      </w:pPr>
    </w:p>
    <w:p w14:paraId="0D3E2C20" w14:textId="02DA5392" w:rsidR="00453E6F" w:rsidRDefault="00453E6F" w:rsidP="00DD0BC6">
      <w:pPr>
        <w:pStyle w:val="NoSpacing"/>
        <w:jc w:val="both"/>
        <w:rPr>
          <w:rFonts w:ascii="Garamond" w:hAnsi="Garamond" w:cs="Times New Roman"/>
        </w:rPr>
      </w:pPr>
      <w:r>
        <w:rPr>
          <w:rFonts w:ascii="Garamond" w:hAnsi="Garamond" w:cs="Times New Roman"/>
        </w:rPr>
        <w:t>Finally, we complemented the ACS feature</w:t>
      </w:r>
      <w:r w:rsidR="00A366C4">
        <w:rPr>
          <w:rFonts w:ascii="Garamond" w:hAnsi="Garamond" w:cs="Times New Roman"/>
        </w:rPr>
        <w:t xml:space="preserve"> set</w:t>
      </w:r>
      <w:r>
        <w:rPr>
          <w:rFonts w:ascii="Garamond" w:hAnsi="Garamond" w:cs="Times New Roman"/>
        </w:rPr>
        <w:t xml:space="preserve"> with data from </w:t>
      </w:r>
      <w:r w:rsidR="003C1744">
        <w:rPr>
          <w:rFonts w:ascii="Garamond" w:hAnsi="Garamond" w:cs="Times New Roman"/>
        </w:rPr>
        <w:t xml:space="preserve">the </w:t>
      </w:r>
      <w:r w:rsidR="00351400">
        <w:rPr>
          <w:rFonts w:ascii="Garamond" w:hAnsi="Garamond" w:cs="Times New Roman"/>
        </w:rPr>
        <w:t xml:space="preserve">2020 </w:t>
      </w:r>
      <w:r>
        <w:rPr>
          <w:rFonts w:ascii="Garamond" w:hAnsi="Garamond" w:cs="Times New Roman"/>
        </w:rPr>
        <w:t>Cook County Assessor’s Residential Property Characteristics dataset</w:t>
      </w:r>
      <w:r w:rsidR="003C1744">
        <w:rPr>
          <w:rFonts w:ascii="Garamond" w:hAnsi="Garamond" w:cs="Times New Roman"/>
        </w:rPr>
        <w:t>.</w:t>
      </w:r>
      <w:r w:rsidR="003C1744">
        <w:rPr>
          <w:rStyle w:val="FootnoteReference"/>
          <w:rFonts w:ascii="Garamond" w:hAnsi="Garamond" w:cs="Times New Roman"/>
        </w:rPr>
        <w:footnoteReference w:id="16"/>
      </w:r>
      <w:r w:rsidR="003C1744">
        <w:rPr>
          <w:rFonts w:ascii="Garamond" w:hAnsi="Garamond" w:cs="Times New Roman"/>
        </w:rPr>
        <w:t xml:space="preserve"> Filtering for properties in the city of Chicago, we used aggregate indicators at the census block group level for (i) mean/median land value; (ii) mean/median </w:t>
      </w:r>
      <w:r w:rsidR="004E7439">
        <w:rPr>
          <w:rFonts w:ascii="Garamond" w:hAnsi="Garamond" w:cs="Times New Roman"/>
        </w:rPr>
        <w:t xml:space="preserve">building </w:t>
      </w:r>
      <w:r w:rsidR="003C1744">
        <w:rPr>
          <w:rFonts w:ascii="Garamond" w:hAnsi="Garamond" w:cs="Times New Roman"/>
        </w:rPr>
        <w:t xml:space="preserve">value; (iii) mean/median land size in square feet; (iv) mean/median </w:t>
      </w:r>
      <w:r w:rsidR="004E7439">
        <w:rPr>
          <w:rFonts w:ascii="Garamond" w:hAnsi="Garamond" w:cs="Times New Roman"/>
        </w:rPr>
        <w:t xml:space="preserve">building </w:t>
      </w:r>
      <w:r w:rsidR="003C1744">
        <w:rPr>
          <w:rFonts w:ascii="Garamond" w:hAnsi="Garamond" w:cs="Times New Roman"/>
        </w:rPr>
        <w:t xml:space="preserve">size in square feet; (v) mean/median </w:t>
      </w:r>
      <w:r w:rsidR="004E7439">
        <w:rPr>
          <w:rFonts w:ascii="Garamond" w:hAnsi="Garamond" w:cs="Times New Roman"/>
        </w:rPr>
        <w:t xml:space="preserve">building </w:t>
      </w:r>
      <w:r w:rsidR="003C1744">
        <w:rPr>
          <w:rFonts w:ascii="Garamond" w:hAnsi="Garamond" w:cs="Times New Roman"/>
        </w:rPr>
        <w:t>age; and a series of one-hot encoded binary variables for property type, wall material, roof material, repair condition, and renovation status</w:t>
      </w:r>
      <w:r w:rsidR="00755BBA">
        <w:rPr>
          <w:rFonts w:ascii="Garamond" w:hAnsi="Garamond" w:cs="Times New Roman"/>
        </w:rPr>
        <w:t xml:space="preserve"> of the property</w:t>
      </w:r>
      <w:r w:rsidR="003C1744">
        <w:rPr>
          <w:rFonts w:ascii="Garamond" w:hAnsi="Garamond" w:cs="Times New Roman"/>
        </w:rPr>
        <w:t>.</w:t>
      </w:r>
    </w:p>
    <w:p w14:paraId="35E0DB3A" w14:textId="0E47151E" w:rsidR="00D423CB" w:rsidRDefault="00D423CB" w:rsidP="00DD0BC6">
      <w:pPr>
        <w:pStyle w:val="NoSpacing"/>
        <w:jc w:val="both"/>
        <w:rPr>
          <w:rFonts w:ascii="Garamond" w:hAnsi="Garamond" w:cs="Times New Roman"/>
        </w:rPr>
      </w:pPr>
    </w:p>
    <w:p w14:paraId="5801D998" w14:textId="50390170" w:rsidR="00D423CB" w:rsidRDefault="00A12DE1" w:rsidP="00DD0BC6">
      <w:pPr>
        <w:pStyle w:val="NoSpacing"/>
        <w:jc w:val="both"/>
        <w:rPr>
          <w:rFonts w:ascii="Garamond" w:hAnsi="Garamond" w:cs="Times New Roman"/>
        </w:rPr>
      </w:pPr>
      <w:r>
        <w:rPr>
          <w:rFonts w:ascii="Garamond" w:hAnsi="Garamond" w:cs="Times New Roman"/>
        </w:rPr>
        <w:t xml:space="preserve">Of the 1,995,108 total residences in the Cook County assessment dataset, we focus on the 728,543 that </w:t>
      </w:r>
      <w:r w:rsidR="00051E1B">
        <w:rPr>
          <w:rFonts w:ascii="Garamond" w:hAnsi="Garamond" w:cs="Times New Roman"/>
        </w:rPr>
        <w:t>fall</w:t>
      </w:r>
      <w:r>
        <w:rPr>
          <w:rFonts w:ascii="Garamond" w:hAnsi="Garamond" w:cs="Times New Roman"/>
        </w:rPr>
        <w:t xml:space="preserve"> within Chicago’s city boundaries. </w:t>
      </w:r>
      <w:r w:rsidR="0018554D">
        <w:rPr>
          <w:rFonts w:ascii="Garamond" w:hAnsi="Garamond" w:cs="Times New Roman"/>
        </w:rPr>
        <w:t>The following table shows summary statistics for the assessment variables we have utilized in our models</w:t>
      </w:r>
      <w:r w:rsidR="005562C6">
        <w:rPr>
          <w:rFonts w:ascii="Garamond" w:hAnsi="Garamond" w:cs="Times New Roman"/>
        </w:rPr>
        <w:t>.</w:t>
      </w:r>
    </w:p>
    <w:p w14:paraId="0DD3D659" w14:textId="12D2DED0" w:rsidR="004E7439" w:rsidRDefault="004E7439" w:rsidP="00DD0BC6">
      <w:pPr>
        <w:pStyle w:val="NoSpacing"/>
        <w:jc w:val="both"/>
        <w:rPr>
          <w:rFonts w:ascii="Garamond" w:hAnsi="Garamond" w:cs="Times New Roman"/>
        </w:rPr>
      </w:pPr>
    </w:p>
    <w:p w14:paraId="763451F4" w14:textId="77777777" w:rsidR="005562C6" w:rsidRDefault="005562C6" w:rsidP="00051E1B">
      <w:pPr>
        <w:pStyle w:val="NoSpacing"/>
        <w:rPr>
          <w:rFonts w:ascii="Garamond" w:hAnsi="Garamond" w:cs="Times New Roman"/>
          <w:b/>
          <w:bCs/>
        </w:rPr>
      </w:pPr>
      <w:r>
        <w:rPr>
          <w:rFonts w:ascii="Garamond" w:hAnsi="Garamond" w:cs="Times New Roman"/>
          <w:b/>
          <w:bCs/>
        </w:rPr>
        <w:br w:type="page"/>
      </w:r>
    </w:p>
    <w:p w14:paraId="3EBA9A2B" w14:textId="3EB5345A" w:rsidR="004E7439" w:rsidRPr="002177D0" w:rsidRDefault="00051E1B" w:rsidP="00051E1B">
      <w:pPr>
        <w:pStyle w:val="NoSpacing"/>
        <w:rPr>
          <w:rFonts w:ascii="Garamond" w:hAnsi="Garamond" w:cs="Times New Roman"/>
          <w:b/>
          <w:bCs/>
          <w:sz w:val="22"/>
          <w:szCs w:val="22"/>
        </w:rPr>
      </w:pPr>
      <w:r w:rsidRPr="002177D0">
        <w:rPr>
          <w:rFonts w:ascii="Garamond" w:hAnsi="Garamond" w:cs="Times New Roman"/>
          <w:b/>
          <w:bCs/>
          <w:sz w:val="22"/>
          <w:szCs w:val="22"/>
        </w:rPr>
        <w:lastRenderedPageBreak/>
        <w:t xml:space="preserve">Table </w:t>
      </w:r>
      <w:r w:rsidR="00A06002" w:rsidRPr="002177D0">
        <w:rPr>
          <w:rFonts w:ascii="Garamond" w:hAnsi="Garamond" w:cs="Times New Roman"/>
          <w:b/>
          <w:bCs/>
          <w:sz w:val="22"/>
          <w:szCs w:val="22"/>
        </w:rPr>
        <w:t>2</w:t>
      </w:r>
      <w:r w:rsidRPr="002177D0">
        <w:rPr>
          <w:rFonts w:ascii="Garamond" w:hAnsi="Garamond" w:cs="Times New Roman"/>
          <w:b/>
          <w:bCs/>
          <w:sz w:val="22"/>
          <w:szCs w:val="22"/>
        </w:rPr>
        <w:t xml:space="preserve">. Descriptive Statistics for Housing </w:t>
      </w:r>
      <w:r w:rsidR="004E7439" w:rsidRPr="002177D0">
        <w:rPr>
          <w:rFonts w:ascii="Garamond" w:hAnsi="Garamond" w:cs="Times New Roman"/>
          <w:b/>
          <w:bCs/>
          <w:sz w:val="22"/>
          <w:szCs w:val="22"/>
        </w:rPr>
        <w:t xml:space="preserve">Assessment </w:t>
      </w:r>
      <w:r w:rsidRPr="002177D0">
        <w:rPr>
          <w:rFonts w:ascii="Garamond" w:hAnsi="Garamond" w:cs="Times New Roman"/>
          <w:b/>
          <w:bCs/>
          <w:sz w:val="22"/>
          <w:szCs w:val="22"/>
        </w:rPr>
        <w:t>Features</w:t>
      </w:r>
    </w:p>
    <w:p w14:paraId="48A6270E" w14:textId="77777777" w:rsidR="00A64116" w:rsidRDefault="00A64116" w:rsidP="00051E1B">
      <w:pPr>
        <w:pStyle w:val="NoSpacing"/>
        <w:rPr>
          <w:rFonts w:ascii="Garamond" w:hAnsi="Garamond" w:cs="Times New Roman"/>
          <w:b/>
          <w:bCs/>
        </w:rPr>
      </w:pPr>
    </w:p>
    <w:tbl>
      <w:tblPr>
        <w:tblStyle w:val="PlainTable3"/>
        <w:tblW w:w="0" w:type="auto"/>
        <w:tblLook w:val="04A0" w:firstRow="1" w:lastRow="0" w:firstColumn="1" w:lastColumn="0" w:noHBand="0" w:noVBand="1"/>
      </w:tblPr>
      <w:tblGrid>
        <w:gridCol w:w="1908"/>
        <w:gridCol w:w="1064"/>
        <w:gridCol w:w="1065"/>
        <w:gridCol w:w="1064"/>
        <w:gridCol w:w="1065"/>
        <w:gridCol w:w="1064"/>
        <w:gridCol w:w="1065"/>
        <w:gridCol w:w="1065"/>
      </w:tblGrid>
      <w:tr w:rsidR="00A64116" w14:paraId="708EC58B" w14:textId="77777777" w:rsidTr="00A641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08" w:type="dxa"/>
          </w:tcPr>
          <w:p w14:paraId="25308FF6" w14:textId="77777777" w:rsidR="00A64116" w:rsidRDefault="00A64116" w:rsidP="00A64116">
            <w:pPr>
              <w:pStyle w:val="NoSpacing"/>
              <w:rPr>
                <w:rFonts w:ascii="Garamond" w:hAnsi="Garamond" w:cs="Times New Roman"/>
                <w:sz w:val="22"/>
                <w:szCs w:val="22"/>
              </w:rPr>
            </w:pPr>
          </w:p>
        </w:tc>
        <w:tc>
          <w:tcPr>
            <w:tcW w:w="1064" w:type="dxa"/>
            <w:vAlign w:val="center"/>
          </w:tcPr>
          <w:p w14:paraId="530F89B0" w14:textId="2D44DCE1"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Non-null values</w:t>
            </w:r>
          </w:p>
        </w:tc>
        <w:tc>
          <w:tcPr>
            <w:tcW w:w="1065" w:type="dxa"/>
            <w:vAlign w:val="center"/>
          </w:tcPr>
          <w:p w14:paraId="1622140F" w14:textId="45DA7C9A"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Null values</w:t>
            </w:r>
          </w:p>
        </w:tc>
        <w:tc>
          <w:tcPr>
            <w:tcW w:w="1064" w:type="dxa"/>
            <w:vAlign w:val="center"/>
          </w:tcPr>
          <w:p w14:paraId="3468453D" w14:textId="69EB0A1E"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Mean</w:t>
            </w:r>
          </w:p>
        </w:tc>
        <w:tc>
          <w:tcPr>
            <w:tcW w:w="1065" w:type="dxa"/>
            <w:vAlign w:val="center"/>
          </w:tcPr>
          <w:p w14:paraId="1F34FB12" w14:textId="78F0097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Std. Dev</w:t>
            </w:r>
          </w:p>
        </w:tc>
        <w:tc>
          <w:tcPr>
            <w:tcW w:w="1064" w:type="dxa"/>
            <w:vAlign w:val="center"/>
          </w:tcPr>
          <w:p w14:paraId="4E90A712" w14:textId="2BA93CDB"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Median</w:t>
            </w:r>
          </w:p>
        </w:tc>
        <w:tc>
          <w:tcPr>
            <w:tcW w:w="1065" w:type="dxa"/>
            <w:vAlign w:val="center"/>
          </w:tcPr>
          <w:p w14:paraId="1E664CF6" w14:textId="169070C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Min</w:t>
            </w:r>
          </w:p>
        </w:tc>
        <w:tc>
          <w:tcPr>
            <w:tcW w:w="1065" w:type="dxa"/>
            <w:vAlign w:val="center"/>
          </w:tcPr>
          <w:p w14:paraId="55A330AA" w14:textId="3E44611C"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Max</w:t>
            </w:r>
          </w:p>
        </w:tc>
      </w:tr>
      <w:tr w:rsidR="00A64116" w14:paraId="379C72BF"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03D52E5" w14:textId="604E3394"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(land)</w:t>
            </w:r>
          </w:p>
        </w:tc>
        <w:tc>
          <w:tcPr>
            <w:tcW w:w="1064" w:type="dxa"/>
            <w:vAlign w:val="center"/>
          </w:tcPr>
          <w:p w14:paraId="3BA1D629" w14:textId="331DAEC0"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4AA1BADC" w14:textId="14C5CA8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98A6D34" w14:textId="02F666A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45</w:t>
            </w:r>
            <w:r>
              <w:rPr>
                <w:rFonts w:ascii="Garamond" w:hAnsi="Garamond" w:cs="Times New Roman"/>
                <w:sz w:val="20"/>
                <w:szCs w:val="20"/>
              </w:rPr>
              <w:t>,</w:t>
            </w:r>
            <w:r w:rsidRPr="00051E1B">
              <w:rPr>
                <w:rFonts w:ascii="Garamond" w:hAnsi="Garamond" w:cs="Times New Roman"/>
                <w:sz w:val="20"/>
                <w:szCs w:val="20"/>
              </w:rPr>
              <w:t>602</w:t>
            </w:r>
          </w:p>
        </w:tc>
        <w:tc>
          <w:tcPr>
            <w:tcW w:w="1065" w:type="dxa"/>
            <w:vAlign w:val="center"/>
          </w:tcPr>
          <w:p w14:paraId="0E8C3138" w14:textId="41CD839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54</w:t>
            </w:r>
            <w:r>
              <w:rPr>
                <w:rFonts w:ascii="Garamond" w:hAnsi="Garamond" w:cs="Times New Roman"/>
                <w:sz w:val="20"/>
                <w:szCs w:val="20"/>
              </w:rPr>
              <w:t>,</w:t>
            </w:r>
            <w:r w:rsidRPr="00051E1B">
              <w:rPr>
                <w:rFonts w:ascii="Garamond" w:hAnsi="Garamond" w:cs="Times New Roman"/>
                <w:sz w:val="20"/>
                <w:szCs w:val="20"/>
              </w:rPr>
              <w:t>501</w:t>
            </w:r>
          </w:p>
        </w:tc>
        <w:tc>
          <w:tcPr>
            <w:tcW w:w="1064" w:type="dxa"/>
            <w:vAlign w:val="center"/>
          </w:tcPr>
          <w:p w14:paraId="3348F634" w14:textId="043F018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34</w:t>
            </w:r>
            <w:r>
              <w:rPr>
                <w:rFonts w:ascii="Garamond" w:hAnsi="Garamond" w:cs="Times New Roman"/>
                <w:sz w:val="20"/>
                <w:szCs w:val="20"/>
              </w:rPr>
              <w:t>,</w:t>
            </w:r>
            <w:r w:rsidRPr="00051E1B">
              <w:rPr>
                <w:rFonts w:ascii="Garamond" w:hAnsi="Garamond" w:cs="Times New Roman"/>
                <w:sz w:val="20"/>
                <w:szCs w:val="20"/>
              </w:rPr>
              <w:t>320</w:t>
            </w:r>
          </w:p>
        </w:tc>
        <w:tc>
          <w:tcPr>
            <w:tcW w:w="1065" w:type="dxa"/>
            <w:vAlign w:val="center"/>
          </w:tcPr>
          <w:p w14:paraId="1119FFF6" w14:textId="002B045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2D7D3664" w14:textId="0D535FF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w:t>
            </w:r>
            <w:r>
              <w:rPr>
                <w:rFonts w:ascii="Garamond" w:hAnsi="Garamond" w:cs="Times New Roman"/>
                <w:sz w:val="20"/>
                <w:szCs w:val="20"/>
              </w:rPr>
              <w:t>,</w:t>
            </w:r>
            <w:r w:rsidRPr="00051E1B">
              <w:rPr>
                <w:rFonts w:ascii="Garamond" w:hAnsi="Garamond" w:cs="Times New Roman"/>
                <w:sz w:val="20"/>
                <w:szCs w:val="20"/>
              </w:rPr>
              <w:t>040</w:t>
            </w:r>
            <w:r>
              <w:rPr>
                <w:rFonts w:ascii="Garamond" w:hAnsi="Garamond" w:cs="Times New Roman"/>
                <w:sz w:val="20"/>
                <w:szCs w:val="20"/>
              </w:rPr>
              <w:t>,</w:t>
            </w:r>
            <w:r w:rsidRPr="00051E1B">
              <w:rPr>
                <w:rFonts w:ascii="Garamond" w:hAnsi="Garamond" w:cs="Times New Roman"/>
                <w:sz w:val="20"/>
                <w:szCs w:val="20"/>
              </w:rPr>
              <w:t>940</w:t>
            </w:r>
          </w:p>
        </w:tc>
      </w:tr>
      <w:tr w:rsidR="00A64116" w14:paraId="424568A4"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7EAC9C1" w14:textId="5294799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(building)</w:t>
            </w:r>
          </w:p>
        </w:tc>
        <w:tc>
          <w:tcPr>
            <w:tcW w:w="1064" w:type="dxa"/>
            <w:vAlign w:val="center"/>
          </w:tcPr>
          <w:p w14:paraId="554AA5B6" w14:textId="25088FC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BC42497" w14:textId="548177C0"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EBC76CB" w14:textId="05DBD72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225</w:t>
            </w:r>
            <w:r>
              <w:rPr>
                <w:rFonts w:ascii="Garamond" w:hAnsi="Garamond" w:cs="Times New Roman"/>
                <w:sz w:val="20"/>
                <w:szCs w:val="20"/>
              </w:rPr>
              <w:t>,</w:t>
            </w:r>
            <w:r w:rsidRPr="00051E1B">
              <w:rPr>
                <w:rFonts w:ascii="Garamond" w:hAnsi="Garamond" w:cs="Times New Roman"/>
                <w:sz w:val="20"/>
                <w:szCs w:val="20"/>
              </w:rPr>
              <w:t>590</w:t>
            </w:r>
          </w:p>
        </w:tc>
        <w:tc>
          <w:tcPr>
            <w:tcW w:w="1065" w:type="dxa"/>
            <w:vAlign w:val="center"/>
          </w:tcPr>
          <w:p w14:paraId="3F261D97" w14:textId="5DD96A7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253</w:t>
            </w:r>
            <w:r>
              <w:rPr>
                <w:rFonts w:ascii="Garamond" w:hAnsi="Garamond" w:cs="Times New Roman"/>
                <w:sz w:val="20"/>
                <w:szCs w:val="20"/>
              </w:rPr>
              <w:t>,</w:t>
            </w:r>
            <w:r w:rsidRPr="00051E1B">
              <w:rPr>
                <w:rFonts w:ascii="Garamond" w:hAnsi="Garamond" w:cs="Times New Roman"/>
                <w:sz w:val="20"/>
                <w:szCs w:val="20"/>
              </w:rPr>
              <w:t>792</w:t>
            </w:r>
          </w:p>
        </w:tc>
        <w:tc>
          <w:tcPr>
            <w:tcW w:w="1064" w:type="dxa"/>
            <w:vAlign w:val="center"/>
          </w:tcPr>
          <w:p w14:paraId="344A0D83" w14:textId="78D6A17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164</w:t>
            </w:r>
            <w:r>
              <w:rPr>
                <w:rFonts w:ascii="Garamond" w:hAnsi="Garamond" w:cs="Times New Roman"/>
                <w:sz w:val="20"/>
                <w:szCs w:val="20"/>
              </w:rPr>
              <w:t>,</w:t>
            </w:r>
            <w:r w:rsidRPr="00051E1B">
              <w:rPr>
                <w:rFonts w:ascii="Garamond" w:hAnsi="Garamond" w:cs="Times New Roman"/>
                <w:sz w:val="20"/>
                <w:szCs w:val="20"/>
              </w:rPr>
              <w:t>960</w:t>
            </w:r>
          </w:p>
        </w:tc>
        <w:tc>
          <w:tcPr>
            <w:tcW w:w="1065" w:type="dxa"/>
            <w:vAlign w:val="center"/>
          </w:tcPr>
          <w:p w14:paraId="17F52466" w14:textId="5CFD0F3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2820D4F" w14:textId="733DD22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13</w:t>
            </w:r>
            <w:r>
              <w:rPr>
                <w:rFonts w:ascii="Garamond" w:hAnsi="Garamond" w:cs="Times New Roman"/>
                <w:sz w:val="20"/>
                <w:szCs w:val="20"/>
              </w:rPr>
              <w:t>,</w:t>
            </w:r>
            <w:r w:rsidRPr="00051E1B">
              <w:rPr>
                <w:rFonts w:ascii="Garamond" w:hAnsi="Garamond" w:cs="Times New Roman"/>
                <w:sz w:val="20"/>
                <w:szCs w:val="20"/>
              </w:rPr>
              <w:t>358</w:t>
            </w:r>
            <w:r>
              <w:rPr>
                <w:rFonts w:ascii="Garamond" w:hAnsi="Garamond" w:cs="Times New Roman"/>
                <w:sz w:val="20"/>
                <w:szCs w:val="20"/>
              </w:rPr>
              <w:t>,</w:t>
            </w:r>
            <w:r w:rsidRPr="00051E1B">
              <w:rPr>
                <w:rFonts w:ascii="Garamond" w:hAnsi="Garamond" w:cs="Times New Roman"/>
                <w:sz w:val="20"/>
                <w:szCs w:val="20"/>
              </w:rPr>
              <w:t>380</w:t>
            </w:r>
          </w:p>
        </w:tc>
      </w:tr>
      <w:tr w:rsidR="00A64116" w14:paraId="7A0926B5"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BCC265A" w14:textId="25B3F0D8"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Land square feet</w:t>
            </w:r>
          </w:p>
        </w:tc>
        <w:tc>
          <w:tcPr>
            <w:tcW w:w="1064" w:type="dxa"/>
            <w:vAlign w:val="center"/>
          </w:tcPr>
          <w:p w14:paraId="61E85589" w14:textId="032B5DD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92658F0" w14:textId="31BB027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F2EC5CE" w14:textId="6E5ADD3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17</w:t>
            </w:r>
            <w:r>
              <w:rPr>
                <w:rFonts w:ascii="Garamond" w:hAnsi="Garamond" w:cs="Times New Roman"/>
                <w:sz w:val="20"/>
                <w:szCs w:val="20"/>
              </w:rPr>
              <w:t>,</w:t>
            </w:r>
            <w:r w:rsidRPr="00051E1B">
              <w:rPr>
                <w:rFonts w:ascii="Garamond" w:hAnsi="Garamond" w:cs="Times New Roman"/>
                <w:sz w:val="20"/>
                <w:szCs w:val="20"/>
              </w:rPr>
              <w:t>032</w:t>
            </w:r>
          </w:p>
        </w:tc>
        <w:tc>
          <w:tcPr>
            <w:tcW w:w="1065" w:type="dxa"/>
            <w:vAlign w:val="center"/>
          </w:tcPr>
          <w:p w14:paraId="006748C8" w14:textId="2EE537C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37</w:t>
            </w:r>
            <w:r>
              <w:rPr>
                <w:rFonts w:ascii="Garamond" w:hAnsi="Garamond" w:cs="Times New Roman"/>
                <w:sz w:val="20"/>
                <w:szCs w:val="20"/>
              </w:rPr>
              <w:t>,</w:t>
            </w:r>
            <w:r w:rsidRPr="00051E1B">
              <w:rPr>
                <w:rFonts w:ascii="Garamond" w:hAnsi="Garamond" w:cs="Times New Roman"/>
                <w:sz w:val="20"/>
                <w:szCs w:val="20"/>
              </w:rPr>
              <w:t>369</w:t>
            </w:r>
          </w:p>
        </w:tc>
        <w:tc>
          <w:tcPr>
            <w:tcW w:w="1064" w:type="dxa"/>
            <w:vAlign w:val="center"/>
          </w:tcPr>
          <w:p w14:paraId="155FC513" w14:textId="2A98F0E8"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w:t>
            </w:r>
            <w:r>
              <w:rPr>
                <w:rFonts w:ascii="Garamond" w:hAnsi="Garamond" w:cs="Times New Roman"/>
                <w:sz w:val="20"/>
                <w:szCs w:val="20"/>
              </w:rPr>
              <w:t>,</w:t>
            </w:r>
            <w:r w:rsidRPr="00051E1B">
              <w:rPr>
                <w:rFonts w:ascii="Garamond" w:hAnsi="Garamond" w:cs="Times New Roman"/>
                <w:sz w:val="20"/>
                <w:szCs w:val="20"/>
              </w:rPr>
              <w:t>495</w:t>
            </w:r>
          </w:p>
        </w:tc>
        <w:tc>
          <w:tcPr>
            <w:tcW w:w="1065" w:type="dxa"/>
            <w:vAlign w:val="center"/>
          </w:tcPr>
          <w:p w14:paraId="16182806" w14:textId="485ECF8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7C41FEA" w14:textId="784CEA7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w:t>
            </w:r>
            <w:r>
              <w:rPr>
                <w:rFonts w:ascii="Garamond" w:hAnsi="Garamond" w:cs="Times New Roman"/>
                <w:sz w:val="20"/>
                <w:szCs w:val="20"/>
              </w:rPr>
              <w:t>,</w:t>
            </w:r>
            <w:r w:rsidRPr="00051E1B">
              <w:rPr>
                <w:rFonts w:ascii="Garamond" w:hAnsi="Garamond" w:cs="Times New Roman"/>
                <w:sz w:val="20"/>
                <w:szCs w:val="20"/>
              </w:rPr>
              <w:t>753</w:t>
            </w:r>
            <w:r>
              <w:rPr>
                <w:rFonts w:ascii="Garamond" w:hAnsi="Garamond" w:cs="Times New Roman"/>
                <w:sz w:val="20"/>
                <w:szCs w:val="20"/>
              </w:rPr>
              <w:t>,</w:t>
            </w:r>
            <w:r w:rsidRPr="00051E1B">
              <w:rPr>
                <w:rFonts w:ascii="Garamond" w:hAnsi="Garamond" w:cs="Times New Roman"/>
                <w:sz w:val="20"/>
                <w:szCs w:val="20"/>
              </w:rPr>
              <w:t>680</w:t>
            </w:r>
          </w:p>
        </w:tc>
      </w:tr>
      <w:tr w:rsidR="00A64116" w14:paraId="7274F4CC"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4C1EE3D7" w14:textId="39CC2223"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Building square feet</w:t>
            </w:r>
          </w:p>
        </w:tc>
        <w:tc>
          <w:tcPr>
            <w:tcW w:w="1064" w:type="dxa"/>
            <w:vAlign w:val="center"/>
          </w:tcPr>
          <w:p w14:paraId="58179322" w14:textId="67466E0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342</w:t>
            </w:r>
          </w:p>
        </w:tc>
        <w:tc>
          <w:tcPr>
            <w:tcW w:w="1065" w:type="dxa"/>
            <w:vAlign w:val="center"/>
          </w:tcPr>
          <w:p w14:paraId="1B746C00" w14:textId="13F90B0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201</w:t>
            </w:r>
          </w:p>
        </w:tc>
        <w:tc>
          <w:tcPr>
            <w:tcW w:w="1064" w:type="dxa"/>
            <w:vAlign w:val="center"/>
          </w:tcPr>
          <w:p w14:paraId="5C5FFE03" w14:textId="542882E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875</w:t>
            </w:r>
          </w:p>
        </w:tc>
        <w:tc>
          <w:tcPr>
            <w:tcW w:w="1065" w:type="dxa"/>
            <w:vAlign w:val="center"/>
          </w:tcPr>
          <w:p w14:paraId="69A093E7" w14:textId="31339C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234</w:t>
            </w:r>
          </w:p>
        </w:tc>
        <w:tc>
          <w:tcPr>
            <w:tcW w:w="1064" w:type="dxa"/>
            <w:vAlign w:val="center"/>
          </w:tcPr>
          <w:p w14:paraId="5056E473" w14:textId="23FC7C7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489</w:t>
            </w:r>
          </w:p>
        </w:tc>
        <w:tc>
          <w:tcPr>
            <w:tcW w:w="1065" w:type="dxa"/>
            <w:vAlign w:val="center"/>
          </w:tcPr>
          <w:p w14:paraId="30870052" w14:textId="28409C1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46241CE2" w14:textId="51B08ED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19</w:t>
            </w:r>
            <w:r>
              <w:rPr>
                <w:rFonts w:ascii="Garamond" w:hAnsi="Garamond" w:cs="Times New Roman"/>
                <w:sz w:val="20"/>
                <w:szCs w:val="20"/>
              </w:rPr>
              <w:t>,</w:t>
            </w:r>
            <w:r w:rsidRPr="00051E1B">
              <w:rPr>
                <w:rFonts w:ascii="Garamond" w:hAnsi="Garamond" w:cs="Times New Roman"/>
                <w:sz w:val="20"/>
                <w:szCs w:val="20"/>
              </w:rPr>
              <w:t>992</w:t>
            </w:r>
          </w:p>
        </w:tc>
      </w:tr>
      <w:tr w:rsidR="00A64116" w14:paraId="3785D47C"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0BE02921" w14:textId="7D64DDA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Age</w:t>
            </w:r>
          </w:p>
        </w:tc>
        <w:tc>
          <w:tcPr>
            <w:tcW w:w="1064" w:type="dxa"/>
            <w:vAlign w:val="center"/>
          </w:tcPr>
          <w:p w14:paraId="31968392" w14:textId="2198C3D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764254CC" w14:textId="7C9EA78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69BC115D" w14:textId="6D8F14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71</w:t>
            </w:r>
          </w:p>
        </w:tc>
        <w:tc>
          <w:tcPr>
            <w:tcW w:w="1065" w:type="dxa"/>
            <w:vAlign w:val="center"/>
          </w:tcPr>
          <w:p w14:paraId="6EF31558" w14:textId="251566E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39</w:t>
            </w:r>
          </w:p>
        </w:tc>
        <w:tc>
          <w:tcPr>
            <w:tcW w:w="1064" w:type="dxa"/>
            <w:vAlign w:val="center"/>
          </w:tcPr>
          <w:p w14:paraId="7E86B4C5" w14:textId="41189BF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70</w:t>
            </w:r>
          </w:p>
        </w:tc>
        <w:tc>
          <w:tcPr>
            <w:tcW w:w="1065" w:type="dxa"/>
            <w:vAlign w:val="center"/>
          </w:tcPr>
          <w:p w14:paraId="10D1E7AD" w14:textId="6824C8A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p>
        </w:tc>
        <w:tc>
          <w:tcPr>
            <w:tcW w:w="1065" w:type="dxa"/>
            <w:vAlign w:val="center"/>
          </w:tcPr>
          <w:p w14:paraId="5FB17FEF" w14:textId="6632415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205</w:t>
            </w:r>
          </w:p>
        </w:tc>
      </w:tr>
      <w:tr w:rsidR="00A64116" w14:paraId="6B806018"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243558AA" w14:textId="3100EFC2"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Property class</w:t>
            </w:r>
          </w:p>
        </w:tc>
        <w:tc>
          <w:tcPr>
            <w:tcW w:w="1064" w:type="dxa"/>
            <w:vAlign w:val="center"/>
          </w:tcPr>
          <w:p w14:paraId="2D972D67" w14:textId="0BFAC0D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1BB59260" w14:textId="2DC3D58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FBD2B11" w14:textId="4CE2D64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729FBE0" w14:textId="3543843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0B08BE7" w14:textId="7A34EA34"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6FF3FA5A" w14:textId="5B09C91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DD83BF0" w14:textId="21758A6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6B7B982E"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6F366F0" w14:textId="354B204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Wall material</w:t>
            </w:r>
          </w:p>
        </w:tc>
        <w:tc>
          <w:tcPr>
            <w:tcW w:w="1064" w:type="dxa"/>
            <w:vAlign w:val="center"/>
          </w:tcPr>
          <w:p w14:paraId="32C0E685" w14:textId="1E21361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2D585449" w14:textId="7B25712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0A63170" w14:textId="667248E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2C36303" w14:textId="49644D4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4CBA5550" w14:textId="27F5FBA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367B535" w14:textId="22C330F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C9F6F3E" w14:textId="353A7FF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7190B060"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7F8A03CF" w14:textId="204D34AD"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Roof material</w:t>
            </w:r>
          </w:p>
        </w:tc>
        <w:tc>
          <w:tcPr>
            <w:tcW w:w="1064" w:type="dxa"/>
            <w:vAlign w:val="center"/>
          </w:tcPr>
          <w:p w14:paraId="6CC11A00" w14:textId="4CEA9EEC"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470F714E" w14:textId="5FDFA7E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67A8831" w14:textId="2239903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15C784E3" w14:textId="155EE1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2241BE13" w14:textId="73F2637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F25AEED" w14:textId="34DE31A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3B493A2" w14:textId="4B22DB4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63DB424"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6CB3CE6" w14:textId="134250C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Repair condition</w:t>
            </w:r>
          </w:p>
        </w:tc>
        <w:tc>
          <w:tcPr>
            <w:tcW w:w="1064" w:type="dxa"/>
            <w:vAlign w:val="center"/>
          </w:tcPr>
          <w:p w14:paraId="4DEC1E4B" w14:textId="722218B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7652FBCF" w14:textId="211C162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689328DC" w14:textId="4D8B9E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0937914" w14:textId="004F72A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498E974" w14:textId="02ED3C5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940E446" w14:textId="622FC13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982492B" w14:textId="5D158396"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F194297"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834816E" w14:textId="1D65F91F"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Renovation</w:t>
            </w:r>
          </w:p>
        </w:tc>
        <w:tc>
          <w:tcPr>
            <w:tcW w:w="1064" w:type="dxa"/>
            <w:vAlign w:val="center"/>
          </w:tcPr>
          <w:p w14:paraId="6155FCDA" w14:textId="6C12D5C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243</w:t>
            </w:r>
          </w:p>
        </w:tc>
        <w:tc>
          <w:tcPr>
            <w:tcW w:w="1065" w:type="dxa"/>
            <w:vAlign w:val="center"/>
          </w:tcPr>
          <w:p w14:paraId="3AD21142" w14:textId="299F2F7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727</w:t>
            </w:r>
            <w:r>
              <w:rPr>
                <w:rFonts w:ascii="Garamond" w:hAnsi="Garamond" w:cs="Times New Roman"/>
                <w:sz w:val="20"/>
                <w:szCs w:val="20"/>
              </w:rPr>
              <w:t>,</w:t>
            </w:r>
            <w:r w:rsidRPr="00051E1B">
              <w:rPr>
                <w:rFonts w:ascii="Garamond" w:hAnsi="Garamond" w:cs="Times New Roman"/>
                <w:sz w:val="20"/>
                <w:szCs w:val="20"/>
              </w:rPr>
              <w:t>300</w:t>
            </w:r>
          </w:p>
        </w:tc>
        <w:tc>
          <w:tcPr>
            <w:tcW w:w="1064" w:type="dxa"/>
            <w:vAlign w:val="center"/>
          </w:tcPr>
          <w:p w14:paraId="27ECF78E" w14:textId="5AEDE1A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8E1CF9D" w14:textId="72F64DD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19E68963" w14:textId="6E15BF5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C315C27" w14:textId="535B803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CA91F0E" w14:textId="7853B78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bl>
    <w:p w14:paraId="4890FB51" w14:textId="7D061D6D" w:rsidR="00640846" w:rsidRDefault="00640846" w:rsidP="00DD0BC6">
      <w:pPr>
        <w:pStyle w:val="NoSpacing"/>
        <w:jc w:val="both"/>
        <w:rPr>
          <w:rFonts w:ascii="Garamond" w:hAnsi="Garamond" w:cs="Times New Roman"/>
        </w:rPr>
      </w:pPr>
    </w:p>
    <w:p w14:paraId="6EA3D7FB" w14:textId="7E6B6357" w:rsidR="00640846" w:rsidRDefault="00640846" w:rsidP="00DD0BC6">
      <w:pPr>
        <w:pStyle w:val="NoSpacing"/>
        <w:jc w:val="both"/>
        <w:rPr>
          <w:rFonts w:ascii="Garamond" w:hAnsi="Garamond" w:cs="Times New Roman"/>
        </w:rPr>
      </w:pPr>
      <w:r>
        <w:rPr>
          <w:rFonts w:ascii="Garamond" w:hAnsi="Garamond" w:cs="Times New Roman"/>
        </w:rPr>
        <w:t>The Cook County assessment data includes information on smaller residential properties that have a property class in the 200-series.</w:t>
      </w:r>
      <w:r>
        <w:rPr>
          <w:rStyle w:val="FootnoteReference"/>
          <w:rFonts w:ascii="Garamond" w:hAnsi="Garamond" w:cs="Times New Roman"/>
        </w:rPr>
        <w:footnoteReference w:id="17"/>
      </w:r>
      <w:r>
        <w:rPr>
          <w:rFonts w:ascii="Garamond" w:hAnsi="Garamond" w:cs="Times New Roman"/>
        </w:rPr>
        <w:t xml:space="preserve"> The dataset does not include properties categorized as multifamily housing, which will have a property class in the 300-series. In other words, no apartment buildings with 7 or more units will appear in our dataset. </w:t>
      </w:r>
    </w:p>
    <w:p w14:paraId="2E4A233D" w14:textId="77777777" w:rsidR="005D7146" w:rsidRDefault="005D7146" w:rsidP="00DD0BC6">
      <w:pPr>
        <w:pStyle w:val="NoSpacing"/>
        <w:jc w:val="both"/>
        <w:rPr>
          <w:rFonts w:ascii="Garamond" w:hAnsi="Garamond" w:cs="Times New Roman"/>
        </w:rPr>
      </w:pPr>
    </w:p>
    <w:p w14:paraId="5FCE7312" w14:textId="6054C6B4" w:rsidR="00640846" w:rsidRPr="009E4A97" w:rsidRDefault="00A06002" w:rsidP="00A06002">
      <w:pPr>
        <w:pStyle w:val="NoSpacing"/>
        <w:rPr>
          <w:rFonts w:ascii="Garamond" w:hAnsi="Garamond" w:cs="Times New Roman"/>
          <w:b/>
          <w:bCs/>
          <w:sz w:val="22"/>
          <w:szCs w:val="22"/>
        </w:rPr>
      </w:pPr>
      <w:r w:rsidRPr="009E4A97">
        <w:rPr>
          <w:rFonts w:ascii="Garamond" w:hAnsi="Garamond" w:cs="Times New Roman"/>
          <w:b/>
          <w:bCs/>
          <w:sz w:val="22"/>
          <w:szCs w:val="22"/>
        </w:rPr>
        <w:t xml:space="preserve">Table 3. </w:t>
      </w:r>
      <w:r w:rsidR="005D7146" w:rsidRPr="009E4A97">
        <w:rPr>
          <w:rFonts w:ascii="Garamond" w:hAnsi="Garamond" w:cs="Times New Roman"/>
          <w:b/>
          <w:bCs/>
          <w:sz w:val="22"/>
          <w:szCs w:val="22"/>
        </w:rPr>
        <w:t>Property Class Counts</w:t>
      </w:r>
    </w:p>
    <w:p w14:paraId="4CC0FBA7" w14:textId="77777777" w:rsidR="005D7146" w:rsidRPr="002260E4" w:rsidRDefault="005D7146" w:rsidP="002260E4">
      <w:pPr>
        <w:pStyle w:val="NoSpacing"/>
        <w:jc w:val="center"/>
        <w:rPr>
          <w:rFonts w:ascii="Garamond" w:hAnsi="Garamond" w:cs="Times New Roman"/>
          <w:b/>
          <w:bCs/>
        </w:rPr>
      </w:pPr>
    </w:p>
    <w:tbl>
      <w:tblPr>
        <w:tblStyle w:val="PlainTable3"/>
        <w:tblW w:w="9108" w:type="dxa"/>
        <w:tblLook w:val="04A0" w:firstRow="1" w:lastRow="0" w:firstColumn="1" w:lastColumn="0" w:noHBand="0" w:noVBand="1"/>
      </w:tblPr>
      <w:tblGrid>
        <w:gridCol w:w="1260"/>
        <w:gridCol w:w="4585"/>
        <w:gridCol w:w="1440"/>
        <w:gridCol w:w="1823"/>
      </w:tblGrid>
      <w:tr w:rsidR="005D7146" w14:paraId="08813856" w14:textId="4616561A" w:rsidTr="009E4A9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260" w:type="dxa"/>
            <w:vAlign w:val="bottom"/>
          </w:tcPr>
          <w:p w14:paraId="30006C05" w14:textId="3015B509" w:rsidR="005D7146" w:rsidRPr="00A06002" w:rsidRDefault="009E4A97" w:rsidP="009E4A97">
            <w:pPr>
              <w:pStyle w:val="NoSpacing"/>
              <w:jc w:val="center"/>
              <w:rPr>
                <w:rFonts w:ascii="Garamond" w:hAnsi="Garamond" w:cs="Times New Roman"/>
                <w:b w:val="0"/>
                <w:bCs w:val="0"/>
                <w:sz w:val="20"/>
                <w:szCs w:val="20"/>
              </w:rPr>
            </w:pPr>
            <w:r w:rsidRPr="00A06002">
              <w:rPr>
                <w:rFonts w:ascii="Garamond" w:hAnsi="Garamond" w:cs="Times New Roman"/>
                <w:caps w:val="0"/>
                <w:sz w:val="20"/>
                <w:szCs w:val="20"/>
              </w:rPr>
              <w:t>Property class</w:t>
            </w:r>
          </w:p>
        </w:tc>
        <w:tc>
          <w:tcPr>
            <w:tcW w:w="4585" w:type="dxa"/>
            <w:vAlign w:val="bottom"/>
          </w:tcPr>
          <w:p w14:paraId="1B3CD9EE" w14:textId="5A80C9FC"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Description</w:t>
            </w:r>
          </w:p>
        </w:tc>
        <w:tc>
          <w:tcPr>
            <w:tcW w:w="1440" w:type="dxa"/>
            <w:vAlign w:val="center"/>
          </w:tcPr>
          <w:p w14:paraId="61F1EAB3" w14:textId="1C4F2A9F"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Count</w:t>
            </w:r>
          </w:p>
        </w:tc>
        <w:tc>
          <w:tcPr>
            <w:tcW w:w="1823" w:type="dxa"/>
            <w:vAlign w:val="center"/>
          </w:tcPr>
          <w:p w14:paraId="63BF7BCB" w14:textId="64CB83A0"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Proportion</w:t>
            </w:r>
          </w:p>
        </w:tc>
      </w:tr>
      <w:tr w:rsidR="005D7146" w14:paraId="19C548E4" w14:textId="7713BB4E"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05AE98C" w14:textId="6AB72C27"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202</w:t>
            </w:r>
          </w:p>
        </w:tc>
        <w:tc>
          <w:tcPr>
            <w:tcW w:w="4585" w:type="dxa"/>
          </w:tcPr>
          <w:p w14:paraId="1ABE8371" w14:textId="314F2A73"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up to 999 square feet</w:t>
            </w:r>
          </w:p>
        </w:tc>
        <w:tc>
          <w:tcPr>
            <w:tcW w:w="1440" w:type="dxa"/>
            <w:vAlign w:val="center"/>
          </w:tcPr>
          <w:p w14:paraId="4B0583BD" w14:textId="56DE8C1C"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56</w:t>
            </w:r>
            <w:r w:rsidR="00A06002">
              <w:rPr>
                <w:rFonts w:ascii="Garamond" w:hAnsi="Garamond" w:cs="Times New Roman"/>
                <w:sz w:val="20"/>
                <w:szCs w:val="20"/>
              </w:rPr>
              <w:t>,</w:t>
            </w:r>
            <w:r w:rsidRPr="00A06002">
              <w:rPr>
                <w:rFonts w:ascii="Garamond" w:hAnsi="Garamond" w:cs="Times New Roman"/>
                <w:sz w:val="20"/>
                <w:szCs w:val="20"/>
              </w:rPr>
              <w:t>905</w:t>
            </w:r>
          </w:p>
        </w:tc>
        <w:tc>
          <w:tcPr>
            <w:tcW w:w="1823" w:type="dxa"/>
            <w:vAlign w:val="center"/>
          </w:tcPr>
          <w:p w14:paraId="5F47B639" w14:textId="0FB00B9D"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7.81%</w:t>
            </w:r>
          </w:p>
        </w:tc>
      </w:tr>
      <w:tr w:rsidR="005D7146" w14:paraId="4E5A0CCE" w14:textId="4DF23CCA"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408A0734" w14:textId="399DDF61"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203</w:t>
            </w:r>
          </w:p>
        </w:tc>
        <w:tc>
          <w:tcPr>
            <w:tcW w:w="4585" w:type="dxa"/>
          </w:tcPr>
          <w:p w14:paraId="0A432E76" w14:textId="080B4B29"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1,000 to 1,800 square feet</w:t>
            </w:r>
          </w:p>
        </w:tc>
        <w:tc>
          <w:tcPr>
            <w:tcW w:w="1440" w:type="dxa"/>
            <w:vAlign w:val="center"/>
          </w:tcPr>
          <w:p w14:paraId="6112EE11" w14:textId="32B1F73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135</w:t>
            </w:r>
            <w:r w:rsidR="00A06002">
              <w:rPr>
                <w:rFonts w:ascii="Garamond" w:hAnsi="Garamond" w:cs="Times New Roman"/>
                <w:sz w:val="20"/>
                <w:szCs w:val="20"/>
              </w:rPr>
              <w:t>,</w:t>
            </w:r>
            <w:r w:rsidRPr="00A06002">
              <w:rPr>
                <w:rFonts w:ascii="Garamond" w:hAnsi="Garamond" w:cs="Times New Roman"/>
                <w:sz w:val="20"/>
                <w:szCs w:val="20"/>
              </w:rPr>
              <w:t>822</w:t>
            </w:r>
          </w:p>
        </w:tc>
        <w:tc>
          <w:tcPr>
            <w:tcW w:w="1823" w:type="dxa"/>
            <w:vAlign w:val="center"/>
          </w:tcPr>
          <w:p w14:paraId="2E618D5F" w14:textId="6FBA3DE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18.64%</w:t>
            </w:r>
          </w:p>
        </w:tc>
      </w:tr>
      <w:tr w:rsidR="005D7146" w14:paraId="7594362A" w14:textId="0053097A"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FAA0D8E" w14:textId="22CE1E4B"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205</w:t>
            </w:r>
          </w:p>
        </w:tc>
        <w:tc>
          <w:tcPr>
            <w:tcW w:w="4585" w:type="dxa"/>
          </w:tcPr>
          <w:p w14:paraId="69D6EECE" w14:textId="3907E449"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 xml:space="preserve">Two-or-more story residence, over 62 years of age up to 2,200 square feet </w:t>
            </w:r>
          </w:p>
        </w:tc>
        <w:tc>
          <w:tcPr>
            <w:tcW w:w="1440" w:type="dxa"/>
            <w:vAlign w:val="center"/>
          </w:tcPr>
          <w:p w14:paraId="0C9F436C" w14:textId="7066128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36</w:t>
            </w:r>
            <w:r w:rsidR="00A06002">
              <w:rPr>
                <w:rFonts w:ascii="Garamond" w:hAnsi="Garamond" w:cs="Times New Roman"/>
                <w:sz w:val="20"/>
                <w:szCs w:val="20"/>
              </w:rPr>
              <w:t>,</w:t>
            </w:r>
            <w:r w:rsidRPr="00A06002">
              <w:rPr>
                <w:rFonts w:ascii="Garamond" w:hAnsi="Garamond" w:cs="Times New Roman"/>
                <w:sz w:val="20"/>
                <w:szCs w:val="20"/>
              </w:rPr>
              <w:t>312</w:t>
            </w:r>
          </w:p>
        </w:tc>
        <w:tc>
          <w:tcPr>
            <w:tcW w:w="1823" w:type="dxa"/>
            <w:vAlign w:val="center"/>
          </w:tcPr>
          <w:p w14:paraId="1911A1F6" w14:textId="56E6C0A1"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4.98%</w:t>
            </w:r>
          </w:p>
        </w:tc>
      </w:tr>
      <w:tr w:rsidR="005D7146" w14:paraId="44F560FF" w14:textId="39899199"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51EEE796" w14:textId="66DDD18D"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211</w:t>
            </w:r>
          </w:p>
        </w:tc>
        <w:tc>
          <w:tcPr>
            <w:tcW w:w="4585" w:type="dxa"/>
          </w:tcPr>
          <w:p w14:paraId="553748EC" w14:textId="58ECC7FD"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Apartment building with 2 to 6 units, any age</w:t>
            </w:r>
          </w:p>
        </w:tc>
        <w:tc>
          <w:tcPr>
            <w:tcW w:w="1440" w:type="dxa"/>
            <w:vAlign w:val="center"/>
          </w:tcPr>
          <w:p w14:paraId="6DA361D6" w14:textId="16E0E60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125</w:t>
            </w:r>
            <w:r w:rsidR="00A06002">
              <w:rPr>
                <w:rFonts w:ascii="Garamond" w:hAnsi="Garamond" w:cs="Times New Roman"/>
                <w:sz w:val="20"/>
                <w:szCs w:val="20"/>
              </w:rPr>
              <w:t>,</w:t>
            </w:r>
            <w:r w:rsidRPr="00A06002">
              <w:rPr>
                <w:rFonts w:ascii="Garamond" w:hAnsi="Garamond" w:cs="Times New Roman"/>
                <w:sz w:val="20"/>
                <w:szCs w:val="20"/>
              </w:rPr>
              <w:t>638</w:t>
            </w:r>
          </w:p>
        </w:tc>
        <w:tc>
          <w:tcPr>
            <w:tcW w:w="1823" w:type="dxa"/>
            <w:vAlign w:val="center"/>
          </w:tcPr>
          <w:p w14:paraId="299EE501" w14:textId="6D78D35A"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17.25%</w:t>
            </w:r>
          </w:p>
        </w:tc>
      </w:tr>
      <w:tr w:rsidR="005D7146" w14:paraId="5F87148B"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2C3349C" w14:textId="5F077F64"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299</w:t>
            </w:r>
          </w:p>
        </w:tc>
        <w:tc>
          <w:tcPr>
            <w:tcW w:w="4585" w:type="dxa"/>
          </w:tcPr>
          <w:p w14:paraId="35C5F839" w14:textId="7E64E23B"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Residential condominium</w:t>
            </w:r>
          </w:p>
        </w:tc>
        <w:tc>
          <w:tcPr>
            <w:tcW w:w="1440" w:type="dxa"/>
            <w:vAlign w:val="center"/>
          </w:tcPr>
          <w:p w14:paraId="06D07B5A" w14:textId="4CE5B4D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277</w:t>
            </w:r>
            <w:r w:rsidR="00A06002">
              <w:rPr>
                <w:rFonts w:ascii="Garamond" w:hAnsi="Garamond" w:cs="Times New Roman"/>
                <w:sz w:val="20"/>
                <w:szCs w:val="20"/>
              </w:rPr>
              <w:t>,</w:t>
            </w:r>
            <w:r w:rsidRPr="00A06002">
              <w:rPr>
                <w:rFonts w:ascii="Garamond" w:hAnsi="Garamond" w:cs="Times New Roman"/>
                <w:sz w:val="20"/>
                <w:szCs w:val="20"/>
              </w:rPr>
              <w:t>880</w:t>
            </w:r>
          </w:p>
        </w:tc>
        <w:tc>
          <w:tcPr>
            <w:tcW w:w="1823" w:type="dxa"/>
            <w:vAlign w:val="center"/>
          </w:tcPr>
          <w:p w14:paraId="320B474F" w14:textId="4F510EFE"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38.14%</w:t>
            </w:r>
          </w:p>
        </w:tc>
      </w:tr>
      <w:tr w:rsidR="005D7146" w14:paraId="0E0346CB" w14:textId="77777777"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CB2573A" w14:textId="11148402" w:rsidR="005D7146" w:rsidRPr="00A06002" w:rsidRDefault="009E4A97" w:rsidP="009E4A97">
            <w:pPr>
              <w:pStyle w:val="NoSpacing"/>
              <w:rPr>
                <w:rFonts w:ascii="Garamond" w:hAnsi="Garamond" w:cs="Times New Roman"/>
                <w:sz w:val="20"/>
                <w:szCs w:val="20"/>
              </w:rPr>
            </w:pPr>
            <w:r w:rsidRPr="00A06002">
              <w:rPr>
                <w:rFonts w:ascii="Garamond" w:hAnsi="Garamond" w:cs="Times New Roman"/>
                <w:caps w:val="0"/>
                <w:sz w:val="20"/>
                <w:szCs w:val="20"/>
              </w:rPr>
              <w:t>All others</w:t>
            </w:r>
          </w:p>
        </w:tc>
        <w:tc>
          <w:tcPr>
            <w:tcW w:w="4585" w:type="dxa"/>
          </w:tcPr>
          <w:p w14:paraId="50C91C2B" w14:textId="1A728599" w:rsidR="005D7146" w:rsidRPr="00A06002" w:rsidRDefault="005D7146" w:rsidP="005D7146">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w:t>
            </w:r>
          </w:p>
        </w:tc>
        <w:tc>
          <w:tcPr>
            <w:tcW w:w="1440" w:type="dxa"/>
            <w:vAlign w:val="center"/>
          </w:tcPr>
          <w:p w14:paraId="4E4A7E21" w14:textId="2356B60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95</w:t>
            </w:r>
            <w:r w:rsidR="00A06002">
              <w:rPr>
                <w:rFonts w:ascii="Garamond" w:hAnsi="Garamond" w:cs="Times New Roman"/>
                <w:sz w:val="20"/>
                <w:szCs w:val="20"/>
              </w:rPr>
              <w:t>,</w:t>
            </w:r>
            <w:r w:rsidRPr="00A06002">
              <w:rPr>
                <w:rFonts w:ascii="Garamond" w:hAnsi="Garamond" w:cs="Times New Roman"/>
                <w:sz w:val="20"/>
                <w:szCs w:val="20"/>
              </w:rPr>
              <w:t>986</w:t>
            </w:r>
          </w:p>
        </w:tc>
        <w:tc>
          <w:tcPr>
            <w:tcW w:w="1823" w:type="dxa"/>
            <w:vAlign w:val="center"/>
          </w:tcPr>
          <w:p w14:paraId="32BEC2FB" w14:textId="73B9044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13.17%</w:t>
            </w:r>
          </w:p>
        </w:tc>
      </w:tr>
      <w:tr w:rsidR="005D7146" w14:paraId="3CB616B7"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18B3B019" w14:textId="66A548D6" w:rsidR="005D7146" w:rsidRPr="00A06002" w:rsidRDefault="009E4A97" w:rsidP="009E4A97">
            <w:pPr>
              <w:pStyle w:val="NoSpacing"/>
              <w:rPr>
                <w:rFonts w:ascii="Garamond" w:hAnsi="Garamond" w:cs="Times New Roman"/>
                <w:b w:val="0"/>
                <w:bCs w:val="0"/>
                <w:sz w:val="20"/>
                <w:szCs w:val="20"/>
              </w:rPr>
            </w:pPr>
            <w:r w:rsidRPr="00A06002">
              <w:rPr>
                <w:rFonts w:ascii="Garamond" w:hAnsi="Garamond" w:cs="Times New Roman"/>
                <w:caps w:val="0"/>
                <w:sz w:val="20"/>
                <w:szCs w:val="20"/>
              </w:rPr>
              <w:t>Total</w:t>
            </w:r>
          </w:p>
        </w:tc>
        <w:tc>
          <w:tcPr>
            <w:tcW w:w="4585" w:type="dxa"/>
          </w:tcPr>
          <w:p w14:paraId="407770B8" w14:textId="43D834F2" w:rsidR="005D7146" w:rsidRPr="00A06002" w:rsidRDefault="005D7146" w:rsidP="005D7146">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w:t>
            </w:r>
          </w:p>
        </w:tc>
        <w:tc>
          <w:tcPr>
            <w:tcW w:w="1440" w:type="dxa"/>
            <w:vAlign w:val="center"/>
          </w:tcPr>
          <w:p w14:paraId="412C212E" w14:textId="509301CA"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728</w:t>
            </w:r>
            <w:r w:rsidR="00A06002">
              <w:rPr>
                <w:rFonts w:ascii="Garamond" w:hAnsi="Garamond" w:cs="Times New Roman"/>
                <w:b/>
                <w:bCs/>
                <w:sz w:val="20"/>
                <w:szCs w:val="20"/>
              </w:rPr>
              <w:t>,</w:t>
            </w:r>
            <w:r w:rsidRPr="00A06002">
              <w:rPr>
                <w:rFonts w:ascii="Garamond" w:hAnsi="Garamond" w:cs="Times New Roman"/>
                <w:b/>
                <w:bCs/>
                <w:sz w:val="20"/>
                <w:szCs w:val="20"/>
              </w:rPr>
              <w:t>543</w:t>
            </w:r>
          </w:p>
        </w:tc>
        <w:tc>
          <w:tcPr>
            <w:tcW w:w="1823" w:type="dxa"/>
            <w:vAlign w:val="center"/>
          </w:tcPr>
          <w:p w14:paraId="5501AF7C" w14:textId="29A265FB"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100.00%</w:t>
            </w:r>
          </w:p>
        </w:tc>
      </w:tr>
    </w:tbl>
    <w:p w14:paraId="63671DD7" w14:textId="77777777" w:rsidR="00640846" w:rsidRDefault="00640846" w:rsidP="00DD0BC6">
      <w:pPr>
        <w:pStyle w:val="NoSpacing"/>
        <w:jc w:val="both"/>
        <w:rPr>
          <w:rFonts w:ascii="Garamond" w:hAnsi="Garamond" w:cs="Times New Roman"/>
        </w:rPr>
      </w:pPr>
    </w:p>
    <w:p w14:paraId="66030FB1" w14:textId="6C4AD61B" w:rsidR="00640846" w:rsidRDefault="00351400" w:rsidP="00DD0BC6">
      <w:pPr>
        <w:pStyle w:val="NoSpacing"/>
        <w:jc w:val="both"/>
        <w:rPr>
          <w:rFonts w:ascii="Garamond" w:hAnsi="Garamond" w:cs="Times New Roman"/>
        </w:rPr>
      </w:pPr>
      <w:r>
        <w:rPr>
          <w:rFonts w:ascii="Garamond" w:hAnsi="Garamond" w:cs="Times New Roman"/>
        </w:rPr>
        <w:t xml:space="preserve">See </w:t>
      </w:r>
      <w:hyperlink w:anchor="_Appendix_1:_Additional" w:history="1">
        <w:r w:rsidRPr="001B7E53">
          <w:rPr>
            <w:rStyle w:val="Hyperlink"/>
            <w:rFonts w:ascii="Garamond" w:hAnsi="Garamond" w:cs="Times New Roman"/>
            <w:i/>
            <w:iCs/>
          </w:rPr>
          <w:t>Appendix 1</w:t>
        </w:r>
      </w:hyperlink>
      <w:r>
        <w:rPr>
          <w:rFonts w:ascii="Garamond" w:hAnsi="Garamond" w:cs="Times New Roman"/>
        </w:rPr>
        <w:t xml:space="preserve"> for </w:t>
      </w:r>
      <w:r w:rsidR="00F77884">
        <w:rPr>
          <w:rFonts w:ascii="Garamond" w:hAnsi="Garamond" w:cs="Times New Roman"/>
        </w:rPr>
        <w:t xml:space="preserve">figures that provide the full distribution of residential property classes and property age. </w:t>
      </w:r>
    </w:p>
    <w:p w14:paraId="7929BEF0" w14:textId="77777777" w:rsidR="009C45BC" w:rsidRDefault="009C45BC" w:rsidP="00FE43AF">
      <w:pPr>
        <w:pStyle w:val="NoSpacing"/>
        <w:jc w:val="both"/>
        <w:rPr>
          <w:rFonts w:ascii="Garamond" w:hAnsi="Garamond" w:cs="Times New Roman"/>
        </w:rPr>
      </w:pPr>
    </w:p>
    <w:p w14:paraId="6AD72E75" w14:textId="313ABF55" w:rsidR="009C45BC" w:rsidRDefault="009C45BC" w:rsidP="009C45BC">
      <w:pPr>
        <w:pStyle w:val="NoSpacing"/>
        <w:jc w:val="both"/>
        <w:rPr>
          <w:rFonts w:ascii="Garamond" w:hAnsi="Garamond" w:cs="Times New Roman"/>
        </w:rPr>
      </w:pPr>
      <w:r>
        <w:rPr>
          <w:rFonts w:ascii="Garamond" w:hAnsi="Garamond" w:cs="Times New Roman"/>
        </w:rPr>
        <w:t xml:space="preserve">The described datasets were cleaned, wrangled and merged into one final dataset containing aggregate features and outcome labels at the census block group level. The total features and outcome variables are listed in Section 4. See </w:t>
      </w:r>
      <w:hyperlink w:anchor="_Appendix_2:_Final" w:history="1">
        <w:r w:rsidRPr="00B45B10">
          <w:rPr>
            <w:rStyle w:val="Hyperlink"/>
            <w:rFonts w:ascii="Garamond" w:hAnsi="Garamond" w:cs="Times New Roman"/>
            <w:i/>
            <w:iCs/>
          </w:rPr>
          <w:t>Appendix 2</w:t>
        </w:r>
      </w:hyperlink>
      <w:r>
        <w:rPr>
          <w:rFonts w:ascii="Garamond" w:hAnsi="Garamond" w:cs="Times New Roman"/>
        </w:rPr>
        <w:t xml:space="preserve"> for </w:t>
      </w:r>
      <w:r w:rsidR="000309F2">
        <w:rPr>
          <w:rFonts w:ascii="Garamond" w:hAnsi="Garamond" w:cs="Times New Roman"/>
        </w:rPr>
        <w:t xml:space="preserve">a model </w:t>
      </w:r>
      <w:r>
        <w:rPr>
          <w:rFonts w:ascii="Garamond" w:hAnsi="Garamond" w:cs="Times New Roman"/>
        </w:rPr>
        <w:t xml:space="preserve">of the final dataset. </w:t>
      </w:r>
    </w:p>
    <w:p w14:paraId="0CFFB29C" w14:textId="4873B694" w:rsidR="009C45BC" w:rsidRDefault="009C45BC" w:rsidP="009C45BC">
      <w:pPr>
        <w:pStyle w:val="NoSpacing"/>
        <w:jc w:val="both"/>
        <w:rPr>
          <w:rFonts w:ascii="Garamond" w:hAnsi="Garamond" w:cs="Times New Roman"/>
        </w:rPr>
      </w:pPr>
    </w:p>
    <w:p w14:paraId="388DBFE4" w14:textId="6E9FE21F" w:rsidR="009C45BC" w:rsidRDefault="009C45BC" w:rsidP="00FE43AF">
      <w:pPr>
        <w:pStyle w:val="NoSpacing"/>
        <w:jc w:val="both"/>
        <w:rPr>
          <w:rFonts w:ascii="Garamond" w:hAnsi="Garamond" w:cs="Times New Roman"/>
        </w:rPr>
      </w:pPr>
      <w:r>
        <w:rPr>
          <w:rFonts w:ascii="Garamond" w:hAnsi="Garamond" w:cs="Times New Roman"/>
        </w:rPr>
        <w:lastRenderedPageBreak/>
        <w:t>Figure 1</w:t>
      </w:r>
      <w:r w:rsidR="00B82C5B">
        <w:rPr>
          <w:rFonts w:ascii="Garamond" w:hAnsi="Garamond" w:cs="Times New Roman"/>
        </w:rPr>
        <w:t>, which presents the number of water samples within a census block group that exceed 15 ppb</w:t>
      </w:r>
      <w:r w:rsidR="00B1013C">
        <w:rPr>
          <w:rFonts w:ascii="Garamond" w:hAnsi="Garamond" w:cs="Times New Roman"/>
        </w:rPr>
        <w:t xml:space="preserve"> (high threshold)</w:t>
      </w:r>
      <w:r w:rsidR="00B82C5B">
        <w:rPr>
          <w:rFonts w:ascii="Garamond" w:hAnsi="Garamond" w:cs="Times New Roman"/>
        </w:rPr>
        <w:t>, suggests lead concentrations are</w:t>
      </w:r>
      <w:r>
        <w:rPr>
          <w:rFonts w:ascii="Garamond" w:hAnsi="Garamond" w:cs="Times New Roman"/>
        </w:rPr>
        <w:t xml:space="preserve"> not evenly distributed across the city of Chicago</w:t>
      </w:r>
      <w:r w:rsidR="00B82C5B">
        <w:rPr>
          <w:rFonts w:ascii="Garamond" w:hAnsi="Garamond" w:cs="Times New Roman"/>
        </w:rPr>
        <w:t xml:space="preserve">—with </w:t>
      </w:r>
      <w:r w:rsidR="00B1013C">
        <w:rPr>
          <w:rFonts w:ascii="Garamond" w:hAnsi="Garamond" w:cs="Times New Roman"/>
        </w:rPr>
        <w:t xml:space="preserve">block groups in the north and south parts of the city showcasing a higher number of households exceeding the threshold. Figure 1 also reveals a slight classification imbalance in the dataset, as there are a substantial number of block groups with a count of zero. Indeed, Figure 2 shows that census block groups with zero households exceeding the threshold are overrepresented in the data, comprising 73% of the total observations. </w:t>
      </w:r>
      <w:r w:rsidR="00B5284B">
        <w:rPr>
          <w:rFonts w:ascii="Garamond" w:hAnsi="Garamond" w:cs="Times New Roman"/>
        </w:rPr>
        <w:t xml:space="preserve">The opposite is observed for the medium threshold, with the census block groups with zero households exceeding the medium threshold comprising 25% of the data. </w:t>
      </w:r>
      <w:r w:rsidR="00B1013C">
        <w:rPr>
          <w:rFonts w:ascii="Garamond" w:hAnsi="Garamond" w:cs="Times New Roman"/>
        </w:rPr>
        <w:t xml:space="preserve">We discuss mitigation strategies for </w:t>
      </w:r>
      <w:r w:rsidR="00B1013C" w:rsidRPr="00B1013C">
        <w:rPr>
          <w:rFonts w:ascii="Garamond" w:hAnsi="Garamond" w:cs="Times New Roman"/>
        </w:rPr>
        <w:t>th</w:t>
      </w:r>
      <w:r w:rsidR="00B1013C">
        <w:rPr>
          <w:rFonts w:ascii="Garamond" w:hAnsi="Garamond" w:cs="Times New Roman"/>
        </w:rPr>
        <w:t>is</w:t>
      </w:r>
      <w:r w:rsidR="00B1013C" w:rsidRPr="00B1013C">
        <w:rPr>
          <w:rFonts w:ascii="Garamond" w:hAnsi="Garamond" w:cs="Times New Roman"/>
        </w:rPr>
        <w:t xml:space="preserve"> problem</w:t>
      </w:r>
      <w:r w:rsidR="00B1013C">
        <w:rPr>
          <w:rFonts w:ascii="Garamond" w:hAnsi="Garamond" w:cs="Times New Roman"/>
        </w:rPr>
        <w:t xml:space="preserve"> in Section 4.</w:t>
      </w:r>
    </w:p>
    <w:p w14:paraId="14A83D49" w14:textId="01F84C2E" w:rsidR="00B45B10" w:rsidRDefault="00B1013C" w:rsidP="00DD0BC6">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4384" behindDoc="0" locked="0" layoutInCell="1" allowOverlap="1" wp14:anchorId="64E10211" wp14:editId="7A6ECE3E">
                <wp:simplePos x="0" y="0"/>
                <wp:positionH relativeFrom="margin">
                  <wp:posOffset>-92710</wp:posOffset>
                </wp:positionH>
                <wp:positionV relativeFrom="paragraph">
                  <wp:posOffset>96578</wp:posOffset>
                </wp:positionV>
                <wp:extent cx="2872368" cy="3394231"/>
                <wp:effectExtent l="0" t="0" r="0" b="0"/>
                <wp:wrapNone/>
                <wp:docPr id="8" name="Group 8"/>
                <wp:cNvGraphicFramePr/>
                <a:graphic xmlns:a="http://schemas.openxmlformats.org/drawingml/2006/main">
                  <a:graphicData uri="http://schemas.microsoft.com/office/word/2010/wordprocessingGroup">
                    <wpg:wgp>
                      <wpg:cNvGrpSpPr/>
                      <wpg:grpSpPr>
                        <a:xfrm>
                          <a:off x="0" y="0"/>
                          <a:ext cx="2872368" cy="3394231"/>
                          <a:chOff x="0" y="0"/>
                          <a:chExt cx="2872368" cy="3394231"/>
                        </a:xfrm>
                      </wpg:grpSpPr>
                      <pic:pic xmlns:pic="http://schemas.openxmlformats.org/drawingml/2006/picture">
                        <pic:nvPicPr>
                          <pic:cNvPr id="6" name="Picture 6" descr="Map&#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16546" r="21584"/>
                          <a:stretch/>
                        </pic:blipFill>
                        <pic:spPr bwMode="auto">
                          <a:xfrm>
                            <a:off x="4073" y="444021"/>
                            <a:ext cx="2868295" cy="295021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7" name="Text Box 7"/>
                        <wps:cNvSpPr txBox="1"/>
                        <wps:spPr>
                          <a:xfrm>
                            <a:off x="0" y="0"/>
                            <a:ext cx="2863850" cy="439928"/>
                          </a:xfrm>
                          <a:prstGeom prst="rect">
                            <a:avLst/>
                          </a:prstGeom>
                          <a:solidFill>
                            <a:schemeClr val="lt1"/>
                          </a:solidFill>
                          <a:ln w="6350">
                            <a:noFill/>
                          </a:ln>
                        </wps:spPr>
                        <wps:txbx>
                          <w:txbxContent>
                            <w:p w14:paraId="587DF9DE" w14:textId="4EE0CCE7" w:rsidR="00DC37C6" w:rsidRPr="00B45B10" w:rsidRDefault="00DC37C6"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E10211" id="Group 8" o:spid="_x0000_s1026" style="position:absolute;left:0;text-align:left;margin-left:-7.3pt;margin-top:7.6pt;width:226.15pt;height:267.25pt;z-index:251664384;mso-position-horizontal-relative:margin" coordsize="28723,33942"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6Ojo/+Xl5f/i&#13;&#10;4uL/4ODg/93d3f/T09P/zs7O/87Ozv/Ozs7/z8/P/9DQ0P/Q0ND/0dHR/9DQ0P/U1NT/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k5P+2t7f/u7y9/72+v/+9vr//vb6//7S1tf+urq7/rq6u/6qqqv+qqqv/ra2u/62trf+rq6z/&#13;&#10;q6ur/6urq//W1t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76+vv/ExcX/7vHy//T4+f/1+fr/9Pj4/+3w8f/k6Oj/tbW2/8nK&#13;&#10;y//u8fH/5+nq/7Gxsf/AwcL/x8nK/7/AwP/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7u7u//O0NH/+Pz9//n9/v/5/f7/&#13;&#10;/P///9LV1f+srK3/vb6+/9TX1//S1NT/rq6u/9DS0//m6er/tba2/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n/7i5&#13;&#10;uf/S1NX/+Pz9//n9/v/6/v//19na/7OztP+trKz/s7O0/7W2tv+1tbX/0NLS//j8/P/LzM3/wcHB&#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&#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Map&#10;&#10;Description automatically generated" style="position:absolute;left:40;top:4440;width:28683;height:295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">
                  <v:stroke joinstyle="round"/>
                  <v:imagedata r:id="rId9" o:title="Map&#10;&#10;Description automatically generated" cropleft="10844f" cropright="14145f"/>
                </v:shape>
                <v:shapetype id="_x0000_t202" coordsize="21600,21600" o:spt="202" path="m,l,21600r21600,l21600,xe">
                  <v:stroke joinstyle="miter"/>
                  <v:path gradientshapeok="t" o:connecttype="rect"/>
                </v:shapetype>
                <v:shape id="Text Box 7" o:spid="_x0000_s1028" type="#_x0000_t202" style="position:absolute;width:28638;height:4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" fillcolor="white [3201]" stroked="f" strokeweight=".5pt">
                  <v:textbox>
                    <w:txbxContent>
                      <w:p w14:paraId="587DF9DE" w14:textId="4EE0CCE7" w:rsidR="00DC37C6" w:rsidRPr="00B45B10" w:rsidRDefault="00DC37C6"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v:textbox>
                </v:shape>
                <w10:wrap anchorx="margin"/>
              </v:group>
            </w:pict>
          </mc:Fallback>
        </mc:AlternateContent>
      </w:r>
    </w:p>
    <w:p w14:paraId="1EB6D4F5" w14:textId="5064C213" w:rsidR="000F053F" w:rsidRDefault="000F053F" w:rsidP="005E2107">
      <w:pPr>
        <w:pStyle w:val="NoSpacing"/>
        <w:jc w:val="both"/>
        <w:rPr>
          <w:rFonts w:ascii="Garamond" w:hAnsi="Garamond" w:cs="Times New Roman"/>
        </w:rPr>
      </w:pPr>
    </w:p>
    <w:p w14:paraId="5F9244F7" w14:textId="7C845D73" w:rsidR="00B45B10" w:rsidRDefault="00B45B10" w:rsidP="005E2107">
      <w:pPr>
        <w:pStyle w:val="NoSpacing"/>
        <w:jc w:val="both"/>
        <w:rPr>
          <w:rFonts w:ascii="Garamond" w:hAnsi="Garamond" w:cs="Times New Roman"/>
        </w:rPr>
      </w:pPr>
    </w:p>
    <w:p w14:paraId="77ECC72C" w14:textId="2D8F3430" w:rsidR="00B45B10" w:rsidRDefault="000309F2" w:rsidP="005E2107">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8480" behindDoc="0" locked="0" layoutInCell="1" allowOverlap="1" wp14:anchorId="52AE4BDE" wp14:editId="6B3A026C">
                <wp:simplePos x="0" y="0"/>
                <wp:positionH relativeFrom="column">
                  <wp:posOffset>3133090</wp:posOffset>
                </wp:positionH>
                <wp:positionV relativeFrom="paragraph">
                  <wp:posOffset>120015</wp:posOffset>
                </wp:positionV>
                <wp:extent cx="3057789" cy="2121990"/>
                <wp:effectExtent l="0" t="0" r="3175" b="0"/>
                <wp:wrapNone/>
                <wp:docPr id="12" name="Group 12"/>
                <wp:cNvGraphicFramePr/>
                <a:graphic xmlns:a="http://schemas.openxmlformats.org/drawingml/2006/main">
                  <a:graphicData uri="http://schemas.microsoft.com/office/word/2010/wordprocessingGroup">
                    <wpg:wgp>
                      <wpg:cNvGrpSpPr/>
                      <wpg:grpSpPr>
                        <a:xfrm>
                          <a:off x="0" y="0"/>
                          <a:ext cx="3057789" cy="2121990"/>
                          <a:chOff x="0" y="0"/>
                          <a:chExt cx="3057789" cy="2121990"/>
                        </a:xfrm>
                      </wpg:grpSpPr>
                      <pic:pic xmlns:pic="http://schemas.openxmlformats.org/drawingml/2006/picture">
                        <pic:nvPicPr>
                          <pic:cNvPr id="10" name="Picture 10">
                            <a:extLst>
                              <a:ext uri="{C183D7F6-B498-43B3-948B-1728B52AA6E4}">
                                <adec:decorative xmlns:adec="http://schemas.microsoft.com/office/drawing/2017/decorative" val="1"/>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t="9322"/>
                          <a:stretch/>
                        </pic:blipFill>
                        <pic:spPr bwMode="auto">
                          <a:xfrm>
                            <a:off x="0" y="276045"/>
                            <a:ext cx="3053715" cy="1845945"/>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0" y="0"/>
                            <a:ext cx="3057789" cy="258792"/>
                          </a:xfrm>
                          <a:prstGeom prst="rect">
                            <a:avLst/>
                          </a:prstGeom>
                          <a:solidFill>
                            <a:schemeClr val="lt1"/>
                          </a:solidFill>
                          <a:ln w="6350">
                            <a:noFill/>
                          </a:ln>
                        </wps:spPr>
                        <wps:txbx>
                          <w:txbxContent>
                            <w:p w14:paraId="5495FE35" w14:textId="55B986F2" w:rsidR="00DC37C6" w:rsidRPr="00B45B10" w:rsidRDefault="00DC37C6"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AE4BDE" id="Group 12" o:spid="_x0000_s1029" style="position:absolute;left:0;text-align:left;margin-left:246.7pt;margin-top:9.45pt;width:240.75pt;height:167.1pt;z-index:251668480" coordsize="30577,21219"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r/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&#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zs7O/9ra2v///////////////////////////////////////////93d&#13;&#10;3f+9vb3/9PT0////////////////////////////2tra/7y8vP/BwcH/6Ojo////////////////&#13;&#10;/////////////////+7u7v/Dw8P/u7u7/9XV1f//////////////////////////////////////&#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S0tL/LCws/4eHh///&#13;&#10;////////////////////////////////////8PDw/09PT/8lJSX/29vb//////////////////z8&#13;&#10;/P+RkZH/MDAw/yoqKv8pKSn/Pz8//7W1tf//////////////////////zMzM/0lJSf8oKCj/Kysr&#13;&#10;/y0tLf9+fn7/9fX1////////////////////////////////////////////////////////////&#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9jY2P9ISEj/Gxsb/4+Pj///////////////////////////////////&#13;&#10;////kZGR/xsbG/80NDT/3d3d/////////////////7Kysv8hISH/cHBw/83Nzf+9vb3/SUlJ/zAw&#13;&#10;MP/X19f////////////p6en/RERE/zw8PP+2trb/0dHR/4GBgf8fHx//j4+P////////////////&#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z8/P/ra2t/zU1Nf8sLCz/&#13;&#10;IyMj/4+Pj//////////////////////////////////Ly8v/Nzc3/zIyMv8zMzP/3d3d////////&#13;&#10;////8/Pz/0xMTP9MTEz/9vb2////////////29vb/ywsLP95eXn///////////+Wlpb/Hx8f/8DA&#13;&#10;wP////////////////9nZ2f/NDQ0/+Li4v//////////////////////////////////////////&#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ioqL/HR0d/15eXv+rq6v/KCgo/46Ojv//////////////////////&#13;&#10;//////Ly8v9PT0//c3Nz/3Fxcf8rKyv/3d3d////////////09PT/yIiIv+Ojo7/////////////&#13;&#10;/////////2NjY/89PT3/9fX1//7+/v9ZWVn/QEBA//Dw8P////////////////+urq7/ICAg/7W1&#13;&#10;tf//////////////////////////////////////////////////////////////////////////&#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ysrL/m5ub&#13;&#10;//r6+v/W1tb/JiYm/46Ojv///////////////////////////4uLi/8xMTH/5+fn/3l5ef8qKir/&#13;&#10;3d3d////////////sLCw/yEhIf+0tLT//////////////////////4iIiP8sLCz/3Nzc//Dw8P9A&#13;&#10;QED/Xl5e//v7+//////////////////Q0ND/Jycn/46Ojv//////////////////////////////&#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vr8/+3t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13;&#10;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3+//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jo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&#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R0dH/JiYm/46Ojv///////////+Tk5P/A&#13;&#10;wMD/wcHB/8DAwP/AwMD/xcXF/11dXf8pKSn/p6en/9HR0f/+/v7/6urq/zQ0NP9tbW3/////////&#13;&#10;////////9vb2/0JCQv9WVlb//v7+//////94eHj/LCws/+Dg4P////////////////+Li4v/IiIi&#13;&#10;/87Ozv//////////////////////////////////////////////////////////////////////&#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R0dH/JiYm/46Ojv///////////////////////////////////////////3Z2dv8q&#13;&#10;Kir/4eHh/////////////f39/4KCgv8lJSX/urq6//v7+//39/f/jo6O/xwcHP+rq6v/////////&#13;&#10;///Jycn/JCQk/3Z2dv/z8/P//f39/8/Pz/8yMjL/Wlpa//j4+P//////////////////////////&#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Q0ND/ICAg/4uLi///////&#13;&#10;/////////////////////////////////////3BwcP8kJCT/3Nzc/////////////////+Pj4/9J&#13;&#10;SUn/KCgo/2ZmZv9ZWVn/Hx8f/2xsbP/09PT////////////8/Pz/ioqK/yAgIP9PT0//bGxs/zEx&#13;&#10;Mf84ODj/zMzM////////////////////////////////////////////////////////////////&#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d3d3/XFxc/6qqqv//////////////////////////////////////&#13;&#10;/////5eXl/9fX1//5ubm///////////////////////o6Oj/kZGR/1xcXP9iYmL/pqam//b29v//&#13;&#10;/////////////////////Pz8/7W1tf9qamr/WFhY/4KCgv/c3Nz/////////////////////////&#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5+fn/cXFx/6Ghof//////////////////////9vb2/6io&#13;&#10;qP9hYWH/SUlJ/2BgYP+oqKj/9/f3///////////////////////g4OD/gYGB/01NTf9XV1f/nJyc&#13;&#10;//Ly8v//////////////////////+fn5/6ioqP9aWlr/TExM/3h4eP/V1dX/////////////////&#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M&#13;&#10;jIz/Ghoa/4yMjP/////////////////29vb/b29v/x8fH/9WVlb/fn5+/1VVVf8eHh7/dHR0//n5&#13;&#10;+f///////////+Dg4P9DQ0P/Li4u/3R0dP9kZGT/ICAg/2dnZ//z8/P////////////8/Pz/hISE&#13;&#10;/yAgIP9cXFz/eHh4/zY2Nv80NDT/ysrK////////////////////////////////////////////&#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9PT0/4WFhf8gICD/Hx8f/4+Pj/////////////////+m&#13;&#10;pqb/Hh4e/4uLi//6+vr///////n5+f+EhIT/Hh4e/7m5uf///////Pz8/3t7e/8oKCj/yMjI////&#13;&#10;///8/Pz/mpqa/x0dHf+qqqr////////////ExMT/ISEh/4GBgf/7+/v//////9ra2v83Nzf/V1dX&#13;&#10;//f39///////////////////////////////////////////////////////////////////////&#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Pz8//&#13;&#10;UFBQ/yQkJP9jY2P/Jycn/4+Pj/////////////7+/v9mZmb/Li4u/+Tk5P/////////////////d&#13;&#10;3d3/LS0t/4GBgf//////5+fn/y8vL/9vb2//////////////////+Pj4/0dHR/9VVVX//v7+////&#13;&#10;//9ycnL/LS0t/+Li4v////////////////+QkJD/IyMj/8zMzP//////////////////////////&#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UlJT/QkJC/729vf/S0tL/Jycn/46Ojv//////&#13;&#10;//////7+/v/FxcX/uLi4//r6+v/////////////////e3t7/MTEx/3p6ev//////wMDA/yAgIP+l&#13;&#10;paX//////////////////////3l5ef8yMjL/5+fn//j4+P9KSkr/UlJS//f39///////////////&#13;&#10;///Dw8P/IyMj/56env//////////////////////////////////////////////////////////&#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jo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3+//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vr8/+zs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&#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R0dH/JiYm/46Ojv//////////////////////xMTE/zExMf8pKSn/r6+v////&#13;&#10;////////////////////////2NjY/yQkJP+Ojo7//////////////////////2BgYP8+Pj7/9vb2&#13;&#10;//////9eXl7/QEBA//Dw8P////////////////+srKz/Hh4e/7e3t///////////////////////&#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R0dH/JiYm/46Ojv//&#13;&#10;///////////////a2tr/PDw8/y8vL/+7u7v/////////////////////////////////9fX1/1NT&#13;&#10;U/9HR0f/8vLy////////////09PT/ygoKP97e3v///////////+dnZ3/Hx8f/7m5uf//////////&#13;&#10;//39/f9gYGD/NTU1/+Tk5P//////////////////////////////////////////////////////&#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R0dH/JiYm/46Ojv////////////z8/P9wcHD/GRkZ/39/f//X&#13;&#10;19f/0dHR/9DQ0P/Q0ND/z8/P/97e3v/+/v7//////7a2tv8hISH/YmJi/8HBwf+0tLT/QkJC/zIy&#13;&#10;Mv/X19f////////////r6+v/SUlJ/zQ0NP+oqKj/yMjI/3d3d/8eHh7/kZGR////////////////&#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Pz8//&#13;&#10;Hh4e/4qKiv///////////+jo6P8tLS3/Gxsb/ycnJ/8mJib/JiYm/yYmJv8mJib/ICAg/2dnZ//6&#13;&#10;+vr///////7+/v+bm5v/ODg4/ycnJ/8mJib/RkZG/7y8vP//////////////////////09PT/1RU&#13;&#10;VP8oKCj/JiYm/zAwMP+Ghob/9/f3////////////////////////////////////////////////&#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z8/P/yMjI/+Li4v////////////j4+P/IyMj/&#13;&#10;yMjI/8fHx//Hx8f/x8fH/8fHx//Hx8f/xcXF/9jY2P/+/v7/////////////////5OTk/8rKyv/N&#13;&#10;zc3/7u7u//////////////////////////////////T09P/R0dH/yMjI/93d3f//////////////&#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0tLS/9zc3P////////////////////////////j4+P/Ozs7/v7+//9HR0f/7+/v/////&#13;&#10;////////////////////////////3d3d/8HBwf/Gxsb/6+vr////////////////////////////&#13;&#10;//////Dw8P/IyMj/wMDA/9jY2P//////////////////////////////////////////////////&#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V1dX/Li4u/4iIiP//////////////&#13;&#10;////////4eHh/19fX/8pKSn/KSkp/yoqKv9nZ2f/6Ojo//////////////////39/f+VlZX/MjIy&#13;&#10;/ykpKf8pKSn/Q0ND/7m5uf//////////////////////z8/P/01NTf8oKCj/KSkp/y8vL/+CgoL/&#13;&#10;9/f3////////////////////////////////////////////////////////////////////////&#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9vb2/9KSkr/Gxsb/4+Pj//////////////////4+Pj/YmJi/yoqKv+fn5//0dHR/5SU&#13;&#10;lP8kJCT/b29v//z8/P///////////7S0tP8iIiL/bW1t/8rKyv+5ubn/R0dH/zIyMv/Z2dn/////&#13;&#10;///////q6ur/RkZG/zo6Ov+zs7P/zs7O/319ff8fHx//kZGR////////////////////////////&#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9fX/sbGx/zg4OP8qKir/IyMj/4+Pj///&#13;&#10;//////////////+2trb/ICAg/5qamv////////////////+RkZH/JSUl/83Nzf//////9PT0/05O&#13;&#10;Tv9KSkr/9fX1////////////2dnZ/ysrK/97e3v///////////+YmJj/Hx8f/729vf//////////&#13;&#10;//////9kZGT/NTU1/+Tk5P//////////////////////////////////////////////////////&#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kpKT/HR0d/1lZWf+pqan/KCgo/46Ojv////////////////95eXn/Kioq/9jY2P//&#13;&#10;///////////////T09P/KCgo/5SUlP//////1NTU/yMjI/+NjY3//////////////////////2Ji&#13;&#10;Yv8+Pj7/9fX1//7+/v9aWlr/Pz8///Dw8P////////////////+tra3/Hx8f/7a2tv//////////&#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wsLD/l5eX//j4+P/W1tb/&#13;&#10;JiYm/46Ojv////////////r6+v9bW1v/Q0ND/+7u7v/////////////////q6ur/PDw8/25ubv//&#13;&#10;////sbGx/yEhIf+zs7P//////////////////////4eHh/8sLCz/3Nzc//Hx8f9BQUH/Xl5e//v7&#13;&#10;+//////////////////Q0ND/Jycn/4+Pj///////////////////////////////////////////&#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vr8/+zs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13;&#10;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3+//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jo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&#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R0dH/JiYm/46Ojv////////////////+Wlpb/ISEh/8PD&#13;&#10;w/////////////////+6urr/Hh4e/66urv//////6Ojo/zMzM/9vb2//////////////////9vb2&#13;&#10;/0RERP9UVFT//v7+//////93d3f/LS0t/+Hh4f////////////////+NjY3/ISEh/83Nzf//////&#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R&#13;&#10;0dH/JiYm/46Ojv/////////////////f39//NDQ0/1paWv/q6ur//v7+/+Xl5f9QUFD/Ozs7/+np&#13;&#10;6f///////Pz8/4CAgP8mJib/vr6+//z8/P/5+fn/kpKS/xwcHP+pqan////////////Hx8f/IyMj&#13;&#10;/3l5ef/29vb//v7+/9PT0/80NDT/V1dX//f39///////////////////////////////////////&#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Q0ND/ICAg/4uLi///////////////////&#13;&#10;////o6Oj/yMjI/9CQkL/c3Nz/z8/P/8mJib/rq6u/////////////////+Li4v9GRkb/KSkp/2pq&#13;&#10;av9dXV3/Hx8f/2hoaP/z8/P////////////8/Pz/h4eH/x8fH/9SUlL/cHBw/zMzM/82Njb/ysrK&#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b29v/V1dX/6ioqP///////////////////////v7+/8LCwv9wcHD/U1NT/3BwcP/G&#13;&#10;xsb////////////////////////////l5eX/i4uL/1dXV/9dXV3/oaGh//X19f//////////////&#13;&#10;////////+/v7/7CwsP9lZWX/U1NT/319ff/Z2dn/////////////////////////////////////&#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Dw8P/qamp//f39///////////////////////&#13;&#10;///////////w8PD/i4uL/8nJyf//////////////////////////////////////////////////&#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7+/v//////////&#13;&#10;//////92dnb/OTk5/+zs7P/////////////////////////////////V1dX/JiYm/6Kiov//////&#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np6f+Hh4f/gICA/4aGhv9KSkr/MTEx/3l5ef+CgoL/gYGB&#13;&#10;/4GBgf+BgYH/gYGB/4KCgv9YWFj/Hx8f/7W1tf//////////////////////////////////////&#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r6&#13;&#10;+v91dXX/JiYm/y0tLf8oKCj/Jycn/ysrK/8sLCz/LCws/ywsLP8sLCz/LCws/ywsLP80NDT/bGxs&#13;&#10;//Dw8P//////////////////////////////////////////////////////////////////////&#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y8vL/1dXV/9bW1v9nZ2f/Nzc3/8TE&#13;&#10;xP/V1dX/1NTU/9TU1P/U1NT/1NTU/9XV1f/d3d3/+vr6////////////////////////////////&#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Dw8P/pqam//v7+///////////////////////////////&#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7+/v/9/f3//b29v/29vb/9vb2//b29v/29vb/9vb2//v7+///////////////&#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5+fn/4eHh/9eXl7/V1dX/1ZWVv9W&#13;&#10;Vlb/VlZW/1ZWVv9WVlb/TU1N/7i4uP//////////////////////////////////////////////&#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x8fH/WFhY/xkZGf8uLi7/Pz8//0JCQv9CQkL/QkJC/0JCQv9CQkL/ODg4/7CwsP//&#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qqqr/ICAg/3Z2dv/b29v/&#13;&#10;6Ojo/+rq6v/q6ur/6urq/+rq6v/q6ur/6enp//b29v//////////////////////////////////&#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AgID/MTEx/+Hh4f//////////////////////////////////////&#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JiYn/Pj4+&#13;&#10;/+jo6P//////////////////////////////////////////////////////////////////////&#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ExMT/LS0t/7y8vP//////////////////////////&#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hISE/0dHR/+4uLj/39/f/+rq6v/q6ur/6urq/+rq6v/q6ur/6enp//b29v//////////&#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Tk5P/Ozs7/yEhIf8iIiL/NDQ0/zk5&#13;&#10;Of85OTn/OTk5/zk5Of85OTn/Ly8v/6ysrP//////////////////////////////////////////&#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hoaH/WVlZ/2RkZP9jY2P/YWFh/2FhYf9hYWH/YWFh/2FhYf9hYWH/WVlZ/729&#13;&#10;vf//////////////////////////////////////////////////////////////////////////&#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9/f3//Pz8//z8/P/8&#13;&#10;/Pz//Pz8//z8/P/8/Pz//Pz8//z8/P/8/Pz//Pz8//7+/v//////////////////////////////&#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bm5v+Ojo7/VlZW&#13;&#10;/1RUVP+Hh4f/4eHh///////////////////////d3d3/gICA/1FRUf9fX1//qamp//f39///////&#13;&#10;////////////////+Pj4/6Wlpf9cXFz/UlJS/4SEhP/f39//////////////////////////////&#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&#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94eHj/ERER/xwcHP8cHBz/HBwc/xwcHP8cHBz/&#13;&#10;HR0d/x8fH/8nJyf/ISEh/6ampv//////////////////////////////////////////////////&#13;&#10;////////////////////////////////////////////////////////////////////hISE/yIi&#13;&#10;Iv+wsLD/+/v7//39/f+/v7//Jycn/3Z2dv/9/f3//Pz8/25ubv8uLi7/z8/P//7+/v/5+fn/iIiI&#13;&#10;/x8fH/+6urr///////////+3t7f/Hh4e/4yMjP/6+vr//v7+/8zMzP8tLS3/Z2dn//r6+v//////&#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&#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&#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jo&#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3+//b2+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13;&#10;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vr8/+zs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&#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&#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&#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&#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&#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&#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4uLj/IyMj/46Ojv////////////////////////////39/f98fHz/Kioq/9LS0v//////////&#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Ghob/NTU1/+Li4v//////////////&#13;&#10;///////////////////U1NT/Kysr/6qqqv//////////////////////////////////////////&#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AgID/PDw8/+np6f/////////////////////////////////c3Nz/MDAw/6Wl&#13;&#10;pf//////////////////////////////////////////////////////////////////////////&#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enp7/JSUl/8HBwf//&#13;&#10;//////////////////////////////+urq7/JSUl/7y8vP//////////////////////////////&#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j4+P/Nzc3/0RERP/IyMj/9PT0////////////8fHx/7q6uv84&#13;&#10;ODj/RUVF/+/v7///////////////////////////////////////////////////////////////&#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ra2t/ygoKP8mJib/U1NT/2lpaf9oaGj/Tk5O/yAgIP8uLi7/vLy8////////////////////////&#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7y8vP9fX1//NjY2/yYmJv8nJyf/&#13;&#10;Ozs7/2dnZ//Hx8f/////////////////////////////////////////////////////////////&#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7+/v/4uLi/9bW1v/S0tL/4eHh////////////////////////////&#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87Ozv+NjY3/9fX1////////////////&#13;&#10;//////+8vLz/YmJi/7q6uv//////////////////////////////////////////////////////&#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qamp/zExMf8eHh7/2tra//////////////////////+Pj4//ExMT/yYmJv+Kior/+vr6&#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BwcH/KSkp/zQ0NP+Xl5f/7+/v////&#13;&#10;///////////////////n5+f/rKys/0NDQ/8eHh7/oaGh////////////////////////////////&#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n5+f9eXl7/Li4u/8bGxv///////////////////////////////////////////9zc&#13;&#10;3P9AQED/QEBA/+/v7///////////////////////////////////////////////////////////&#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97e3v8wMDD/g4OD////////&#13;&#10;//////////////////////////////////////////////+qqqr/JCQk/7+/v///////////////&#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8/Pz/8mJib/s7Oz////////////////////////////////////////&#13;&#10;///////////////Y2Nj/LS0t/6enp///////////////////////////////////////////////&#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87Ozv8lJSX/&#13;&#10;uLi4///////////////////////////////////////////////////////d3d3/MTEx/6SkpP//&#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9vb2/8wMDD/lZWV////////////////////////////&#13;&#10;///////////////////////////Hx8f/KCgo/7S0tP//////////////////////////////////&#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b29v9RUVH/Tk5O//T09P////////////////////////////////////////////////96enr/&#13;&#10;LS0t/9nZ2f//////////////////////////////////////////////////////////////////&#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kpKT/Hh4e/4KCgv/29vb/////&#13;&#10;/////////////////////////////v7+/6Ojo/8iIiL/aGho//7+/v//////////////////////&#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39/f/ampq/xwcHP9WVlb/nJyc/9HR0f/i4uL/4uLi/9bW1v+oqKj/ZGRk&#13;&#10;/yAgIP8/Pz//2NjY////////////////////////////////////////////////////////////&#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7+/v/3t7&#13;&#10;e/8kJCT/HR0d/x8fH/8oKCj/Jycn/yAgIP8eHh7/ISEh/2JiYv/Z2dn/////////////////////&#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z8/P/Hx8f/fHx8/1dXV/9LS0v/TExM/1hY&#13;&#10;WP95eXn/v7+///j4+P//////////////////////////////////////////////////////////&#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z8/P/v7+//7+/v//z8/P//////////////////////////////&#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z8/P/zs7O/8XFxf/W1tb//v7+////////////&#13;&#10;////////////////2tra/8TExP/Ozs7/9PT0/////////////////////////////////+vr6//J&#13;&#10;ycn/xsbG/+Pj4///////////////////////////////////////////////////////////////&#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8TExP9PT0//Kioq/ycnJ/8sLCz/c3Nz//Dw8P////////////j4+P+Dg4P/MDAw/ycnJ/8pKSn/&#13;&#10;U1NT/8/Pz///////////////////////v7+//0RERP8nJyf/Jycn/zc3N/+dnZ3//v7+////////&#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2NjY/zQ0NP8+Pj7/sLCw/8vLy/+BgYH/HBwc&#13;&#10;/4ODg//9/f3//////5qamv8gICD/fX19/8rKyv+rq6v/NDQ0/0ZGRv/s7Oz////////////Z2dn/&#13;&#10;NDQ0/0pKSv+5ubn/xcXF/2dnZ/8gICD/sbGx////////////////////////////////////////&#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cXFx/y4uLv/W1tb/////////////////ZmZm/0JCQv/y8vL/6+vr/zY2Nv9hYWH/////&#13;&#10;////////////urq6/yEhIf+fn5////////////96enr/Jycn/9TU1P////////////Ly8v9KSkr/&#13;&#10;TU1N//Ly8v//////////////////////////////////////////////////////////////////&#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n5+f/MzMz/35+fv//////////////&#13;&#10;////////6enp/9fX1//8/Pz/t7e3/yAgIP+urq7/////////////////+fn5/0JCQv9XV1f/////&#13;&#10;/+/v7/9DQ0P/WFhY//r6+v////////////////+NjY3/IiIi/9DQ0P//////////////////////&#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v7//IyMj/7a2tv/q6ur/o6Oj/4qKiv+oqKj/7+/v////////////kJCQ/yEh&#13;&#10;If/T09P//////////////////v7+/2ZmZv85OTn/9/f3/9vb2/8sLCz/d3d3////////////////&#13;&#10;//////+wsLD/Hx8f/7Gxsf//////////////////////////////////////////////////////&#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jo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Pz9//T0+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13;&#10;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v8/+7u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jo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&#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goKC/xwcHP+bm5v/+vr6//7+/v/Pz8//MDAw/2JiYv/8/Pz/+fn5&#13;&#10;/11dXf82Njb/1dXV///////4+Pj/enp6/yEhIf/CwsL///////////+np6f/HR0d/5eXl//7+/v/&#13;&#10;/v7+/8LCwv8nJyf/cHBw//z8/P//////////////////////////////////////////////////&#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6enp/1lZ&#13;&#10;Wf8fHx//Xl5e/3Fxcf8wMDD/Ozs7/9XV1f///////////8/Pz/8yMjL/NDQ0/3Nzc/9XV1f/HR0d&#13;&#10;/39/f//7+/v////////////19fX/aWlp/yEhIf9gYGD/cHBw/ywsLP9DQ0P/3d3d////////////&#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Hx8f+fn5//W1tb/1JSUv+EhIT/39/f////&#13;&#10;///////////////////W1tb/enp6/09PT/9eXl7/q6ur//n5+f//////////////////////9fX1&#13;&#10;/5ycnP9ZWVn/UFBQ/4SEhP/j4+P/////////////////////////////////////////////////&#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rq6v9iYmL/&#13;&#10;mJiY///////////////////////h4eH/hYWF/1ZWVv9kZGT/ra2t//j4+P//////////////////&#13;&#10;////+fn5/6qqqv9hYWH/V1dX/4mJif/i4uL/////////////////////////////////////////&#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v7+/3l5ef8WFhb/d3d3/////////////////9zc3P8/Pz//&#13;&#10;MDAw/25ubv9WVlb/Hh4e/3p6ev/5+fn////////////6+vr/fX19/yEhIf9ZWVn/bW1t/y0tLf9A&#13;&#10;QED/2dnZ////////////////////////////////////////////////////////////////////&#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u7u7&#13;&#10;/yYmJv8fHx//e3t7////////////+/v7/3BwcP8tLS3/zMzM//39/f/39/f/hISE/x8fH/+8vLz/&#13;&#10;//////////+5ubn/Hx8f/4iIiP/4+Pj//f39/8jIyP8sLCz/ampq//v7+///////////////////&#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q6ur/Q0ND/2BgYP8rKyv/e3t7////////////3t7e&#13;&#10;/ygoKP97e3v/////////////////8PDw/zc3N/9nZ2f///////7+/v9mZmb/MzMz/+jo6P//////&#13;&#10;//////////9+fn7/Kioq/9nZ2f//////////////////////////////////////////////////&#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7+&#13;&#10;/v+BgYH/QEBA/8zMzP8uLi7/enp6////////////srKy/yAgIP+xsbH/////////////////////&#13;&#10;/2VlZf87Ozv/9vb2/+7u7v9BQUH/W1tb//r6+v////////////////+wsLD/Hh4e/7Kysv//////&#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7q6uv8oKCj/ubm5/+vr6/8qKir/enp6////&#13;&#10;////////lZWV/yEhIf/Pz8///////////////////////4GBgf8vLy//4eHh/9/f3/8vLy//c3Nz&#13;&#10;///////////////////////Jycn/JiYm/5SUlP//////////////////////////////////////&#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39&#13;&#10;/v/9/f7//f3+//39/v/9/f7//f3+//39/v/9/f7//f3+//39/v/9/f7//f3+//39/v/9/f7//f3+&#13;&#10;//39/v/9/f7//f3+//39/v/9/f7//f3+//39/v/9/f7//f3+//39/v/9/f7//f3+//39/v/9/f7/&#13;&#10;/f3+//39/v/9/f7//f3+//39/v/9/f7//f3+//39/v/9/f7//f3+//39/v/9/f7//f3+//39/v/9&#13;&#10;/f7//f3+//39/v/9/f7//f3+//39/v/9/f7//f3+//39/v/9/f7//f3+//39/v//////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v7+//n5+//5+fv/+fn7//n5+//5+fv/+fn7//n5&#13;&#10;+//5+fv/+fn7//n5+//5+fv/+fn7//n5+//5+fv/+fn7//n5+//5+fv/+fn7//n5+//5+fv/+fn7&#13;&#10;//n5+//5+fv/+fn7//n5+//5+fv/+fn7//n5+//5+fv/+fn7//n5+//5+fv/+fn7//n5+//5+fv/&#13;&#10;+fn7//n5+//5+fv/+fn7//n5+//5+fv/+fn7//n5+//5+fv/+fn7//n5+//5+fv/+fn7//n5+//5&#13;&#10;+fv/+fn7//n5+//5+fv/+fn7//r6/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jo8v/p6fL/6eny/+np8v/p6fL/6eny/+np8v/p6fL/6eny/+np8v/p6fL/6eny/+np&#13;&#10;8v/p6fL/6eny/+np8v/p6fL/6eny/+np8v/p6fL/6eny/+np8v/p6fL/6eny/+np8v/p6fL/6eny&#13;&#10;/+np8v/p6fL/6eny/+np8v/p6fL/6eny/+np8v/p6fL/6eny/+np8v/p6fL/6eny/+np8v/p6fL/&#13;&#10;6eny/+np8v/p6fL/6eny/+np8v/p6fL/6eny/+np8v/p6fL/6eny/+np8v/p6fL/6en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&#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39/f/9vb2&#13;&#10;//b29v/29vb/9/f3/9zc3P8qKir/dnZ2//f39//8/Pz/7+/v/0FBQf9YWFj//Pz8////////////&#13;&#10;y8vL/yUlJf+Hh4f///////////+IiIj/JCQk/8vLy/////////////n5+f9YWFj/PT09/+np6f//&#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bm5v8qKir/e3t7&#13;&#10;/////////////////6SkpP8eHh7/c3Nz/8vLy/+2trb/Pj4+/zc3N//e3t7////////////g4OD/&#13;&#10;Ojo6/0BAQP+1tbX/zc3N/3V1df8dHR3/mpqa////////////////////////////////////////&#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Pj4/8gICD/dHR0//////////////////r6+v+Hh4f/MDAw&#13;&#10;/ykpKf8nJyf/RUVF/7+/v///////////////////////w8PD/0VFRf8oKCj/KCgo/y4uLv+JiYn/&#13;&#10;+fn5////////////////////////////////////////////////////////////////////////&#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f3&#13;&#10;9/+/v7//19fX////////////////////////////2dnZ/7+/v//ExMT/7Ozs////////////////&#13;&#10;/////////////////+zs7P/Gxsb/vr6+/9jY2P//////////////////////////////////////&#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k5OT/zMzM/8vLy//h4eH/////////////////////////////&#13;&#10;////4eHh/8rKyv/R0dH/8/Pz//////////////////////////////////Hx8f/Pz8//y8vL/+Pj&#13;&#10;4///////////////////////////////////////////////////////////////////////////&#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Pj4/4yMjP84ODj/&#13;&#10;KCgo/ycnJ/81NTX/hoaG//f39/////////////39/f+SkpL/NTU1/yYmJv8oKCj/UFBQ/8rKyv//&#13;&#10;////////////////////zc3N/05OTv8nJyf/Jycn/zY2Nv+VlZX//Pz8////////////////////&#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lJSU/xwcHP9sbGz/wcHB/8LCwv9xcXH/Hh4e/5GRkf/9/f3/&#13;&#10;/////6urq/8hISH/cHBw/8XFxf+tra3/OTk5/z4+Pv/l5eX////////////l5eX/QEBA/z4+Pv+w&#13;&#10;sLD/xcXF/2xsbP8eHh7/paWl////////////////////////////////////////////////////&#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p6en/NTU1&#13;&#10;/1xcXP/7+/v////////////9/f3/X19f/zExMf/r6+v/8/Pz/0RERP9RUVH/+vr6////////////&#13;&#10;x8fH/yMjI/+QkJD///////////+MjIz/ICAg/8XFxf////////////f39/9TU1P/Q0ND/+3t7f//&#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Ozs7/Pj4+/6Kiov//////////////////////lZWV&#13;&#10;/yEhIf/U1NT/y8vL/yAgIP+bm5v//////////////////f39/09PT/9KSkr//v7+//j4+P9PT0//&#13;&#10;SkpK//X19f////////////////+cnJz/Hx8f/8XFxf//////////////////////////////////&#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8/Pz/8vLy//n5+f//////////////////////dHR0/yQkJP/j4+P/paWl/yEhIf/CwsL/////&#13;&#10;/////////////////3Z2dv8zMzP/6+vr/+bm5v83Nzf/aWlp//7+/v////////////////++vr7/&#13;&#10;IiIi/6Ghof//////////////////////////////////////////////////////////////////&#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jo8f/p6fH/6enx/+np8f/p6fH/6enx/+np8f/p6fH/6enx/+np8f/p6fH/6enx/+np8f/p6fH/&#13;&#10;6enx/+np8f/p6fH/6enx/+np8f/p6fH/6enx/+np8f/p6fH/6enx/+np8f/p6fH/6enx/+np8f/p&#13;&#10;6fH/6enx/+np8f/p6fH/6enx/+np8f/p6fH/6enx/+np8f/p6fH/6enx/+np8f/p6fH/6enx/+np&#13;&#10;8f/p6fH/6enx/+np8f/p6fH/6enx/+np8f/p6fH/6enx/+np8f/p6fH/6enx/+zs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Pz9//T0+P/09Pj/9PT4//T0+P/09Pj/9PT4&#13;&#10;//T0+P/09Pj/9PT4//T0+P/09Pj/9PT4//T0+P/09Pj/9PT4//T0+P/09Pj/9PT4//T0+P/09Pj/&#13;&#10;9PT4//T0+P/09Pj/9PT4//T0+P/09Pj/9PT4//T0+P/09Pj/9PT4//T0+P/09Pj/9PT4//T0+P/0&#13;&#10;9Pj/9PT4//T0+P/09Pj/9PT4//T0+P/09Pj/9PT4//T0+P/09Pj/9PT4//T0+P/09Pj/9PT4//T0&#13;&#10;+P/09Pj/9PT4//T0+P/09Pj/9PT4//b2+f//////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13;&#10;////////////////////////////////////////////////////////////////////////////&#13;&#10;////////////////////////////////////////////////////////////////////////////&#13;&#10;////////////////////////////////////////////////////////////////////////////&#13;&#10;////////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v8/+/v9f/v7/X/7+/1/+/v&#13;&#10;9f/v7/X/7+/1/+/v9f/v7/X/7+/1/+/v9f/v7/X/7+/1/+/v9f/v7/X/7+/1/+/v9f/v7/X/7+/1&#13;&#10;/+/v9f/v7/X/7+/1/+/v9f/v7/X/7+/1/+/v9f/v7/X/7+/1/+/v9f/v7/X/7+/1/+/v9f/v7/X/&#13;&#10;7+/1/+/v9f/v7/X/7+/1/+/v9f/v7/X/7+/1/+/v9f/v7/X/7+/1/+/v9f/v7/X/7+/1/+/v9f/v&#13;&#10;7/X/7+/1/+/v9f/v7/X/7+/1/+/v9f/v7/X/7+/1//Hx9///////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&#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39/f/W1tb/yMjI/+np6f/////////////////////////////////+/v7/2tra/8vLy//&#13;&#10;0NDQ///////8/Pz/i4uL/x0dHf+zs7P///////////+0tLT/Hh4e/46Ojv/7+/v//////8/Pz/8v&#13;&#10;Ly//YGBg//n5+f//////////////////////////////////////////////////////////////&#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urq7/Hh4e/zIyMv+CgoL/goKC&#13;&#10;/4GBgf+BgYH/gYGB/4GBgf/W1tb//////9bW1v84ODj/MTEx/3V1df9gYGD/Hh4e/29vb//29vb/&#13;&#10;///////////4+Pj/cnJy/x8fH/9fX1//d3d3/zIyMv84ODj/0dHR////////////////////////&#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YmJj/RUVF/0xMTP9GRkb/RUVF/0VFRf9FRUX/RUVF/0VFRf/Dw8P/////&#13;&#10;///////Z2dn/e3t7/0xMTP9VVVX/np6e//T09P//////////////////////9fX1/5+fn/9YWFj/&#13;&#10;SkpK/3l5ef/Z2dn/////////////////////////////////////////////////////////////&#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w8PD/4uLi/+Xl5f/7+/v/////////////////////////////////////////////////////&#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6enp/9CQkL/Jycn/y0tLf9gYGD/1dXV////&#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u7u7/yUlJf9aWlr/sLCw/5mZmf8vLy//SEhI/+np6f//////////////////////////////&#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9fX/UFBQ/0RERP/x8fH///////////+6&#13;&#10;urr/ISEh/5iYmP//////////////////////////////////////////////////////////////&#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S0tL/IiIi/4+Pj//////////////////9/f3/S0tL/09PT//9/f3/////////////&#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">
                <v:shape id="Picture 10" o:spid="_x0000_s1030" type="#_x0000_t75" style="position:absolute;top:2760;width:30537;height:18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">
                  <v:imagedata r:id="rId11" o:title="" croptop="6109f"/>
                </v:shape>
                <v:shape id="Text Box 11" o:spid="_x0000_s1031" type="#_x0000_t202" style="position:absolute;width:30577;height:25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ZRQyQAAAOA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" fillcolor="white [3201]" stroked="f" strokeweight=".5pt">
                  <v:textbox>
                    <w:txbxContent>
                      <w:p w14:paraId="5495FE35" w14:textId="55B986F2" w:rsidR="00DC37C6" w:rsidRPr="00B45B10" w:rsidRDefault="00DC37C6"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v:textbox>
                </v:shape>
              </v:group>
            </w:pict>
          </mc:Fallback>
        </mc:AlternateContent>
      </w:r>
    </w:p>
    <w:p w14:paraId="4A6D3BFF" w14:textId="413842AC" w:rsidR="00B45B10" w:rsidRDefault="00B45B10" w:rsidP="005E2107">
      <w:pPr>
        <w:pStyle w:val="NoSpacing"/>
        <w:jc w:val="both"/>
        <w:rPr>
          <w:rFonts w:ascii="Garamond" w:hAnsi="Garamond" w:cs="Times New Roman"/>
        </w:rPr>
      </w:pPr>
    </w:p>
    <w:p w14:paraId="287E3297" w14:textId="6F147772" w:rsidR="00B45B10" w:rsidRDefault="00B45B10" w:rsidP="005E2107">
      <w:pPr>
        <w:pStyle w:val="NoSpacing"/>
        <w:jc w:val="both"/>
        <w:rPr>
          <w:rFonts w:ascii="Garamond" w:hAnsi="Garamond" w:cs="Times New Roman"/>
        </w:rPr>
      </w:pPr>
    </w:p>
    <w:p w14:paraId="7EBBB71E" w14:textId="4C84F4FD" w:rsidR="00B45B10" w:rsidRDefault="00B45B10" w:rsidP="005E2107">
      <w:pPr>
        <w:pStyle w:val="NoSpacing"/>
        <w:jc w:val="both"/>
        <w:rPr>
          <w:rFonts w:ascii="Garamond" w:hAnsi="Garamond" w:cs="Times New Roman"/>
        </w:rPr>
      </w:pPr>
    </w:p>
    <w:p w14:paraId="298CEB93" w14:textId="40C1A92E" w:rsidR="00B45B10" w:rsidRDefault="00B45B10" w:rsidP="005E2107">
      <w:pPr>
        <w:pStyle w:val="NoSpacing"/>
        <w:jc w:val="both"/>
        <w:rPr>
          <w:rFonts w:ascii="Garamond" w:hAnsi="Garamond" w:cs="Times New Roman"/>
        </w:rPr>
      </w:pPr>
    </w:p>
    <w:p w14:paraId="22769143" w14:textId="39AF7036" w:rsidR="00B45B10" w:rsidRDefault="00B45B10" w:rsidP="005E2107">
      <w:pPr>
        <w:pStyle w:val="NoSpacing"/>
        <w:jc w:val="both"/>
        <w:rPr>
          <w:rFonts w:ascii="Garamond" w:hAnsi="Garamond" w:cs="Times New Roman"/>
        </w:rPr>
      </w:pPr>
    </w:p>
    <w:p w14:paraId="1A709C4A" w14:textId="242D004A" w:rsidR="00B45B10" w:rsidRDefault="00B45B10" w:rsidP="005E2107">
      <w:pPr>
        <w:pStyle w:val="NoSpacing"/>
        <w:jc w:val="both"/>
        <w:rPr>
          <w:rFonts w:ascii="Garamond" w:hAnsi="Garamond" w:cs="Times New Roman"/>
        </w:rPr>
      </w:pPr>
    </w:p>
    <w:p w14:paraId="45C72848" w14:textId="04612CE6" w:rsidR="00B45B10" w:rsidRDefault="00B45B10" w:rsidP="005E2107">
      <w:pPr>
        <w:pStyle w:val="NoSpacing"/>
        <w:jc w:val="both"/>
        <w:rPr>
          <w:rFonts w:ascii="Garamond" w:hAnsi="Garamond" w:cs="Times New Roman"/>
        </w:rPr>
      </w:pPr>
    </w:p>
    <w:p w14:paraId="1F0425C2" w14:textId="7D2951C6" w:rsidR="00B45B10" w:rsidRDefault="00B45B10" w:rsidP="005E2107">
      <w:pPr>
        <w:pStyle w:val="NoSpacing"/>
        <w:jc w:val="both"/>
        <w:rPr>
          <w:rFonts w:ascii="Garamond" w:hAnsi="Garamond" w:cs="Times New Roman"/>
        </w:rPr>
      </w:pPr>
    </w:p>
    <w:p w14:paraId="35331204" w14:textId="0346EB50" w:rsidR="00B45B10" w:rsidRDefault="00B45B10" w:rsidP="005E2107">
      <w:pPr>
        <w:pStyle w:val="NoSpacing"/>
        <w:jc w:val="both"/>
        <w:rPr>
          <w:rFonts w:ascii="Garamond" w:hAnsi="Garamond" w:cs="Times New Roman"/>
        </w:rPr>
      </w:pPr>
    </w:p>
    <w:p w14:paraId="52BE16F5" w14:textId="61838601" w:rsidR="00B45B10" w:rsidRDefault="00B45B10" w:rsidP="005E2107">
      <w:pPr>
        <w:pStyle w:val="NoSpacing"/>
        <w:jc w:val="both"/>
        <w:rPr>
          <w:rFonts w:ascii="Garamond" w:hAnsi="Garamond" w:cs="Times New Roman"/>
        </w:rPr>
      </w:pPr>
    </w:p>
    <w:p w14:paraId="0DB8AC68" w14:textId="056BD480" w:rsidR="00B45B10" w:rsidRDefault="00B45B10" w:rsidP="005E2107">
      <w:pPr>
        <w:pStyle w:val="NoSpacing"/>
        <w:jc w:val="both"/>
        <w:rPr>
          <w:rFonts w:ascii="Garamond" w:hAnsi="Garamond" w:cs="Times New Roman"/>
        </w:rPr>
      </w:pPr>
    </w:p>
    <w:p w14:paraId="14C3E36E" w14:textId="7BC0A179" w:rsidR="00B45B10" w:rsidRDefault="00B45B10" w:rsidP="005E2107">
      <w:pPr>
        <w:pStyle w:val="NoSpacing"/>
        <w:jc w:val="both"/>
        <w:rPr>
          <w:rFonts w:ascii="Garamond" w:hAnsi="Garamond" w:cs="Times New Roman"/>
        </w:rPr>
      </w:pPr>
    </w:p>
    <w:p w14:paraId="30AE0B41" w14:textId="1FF292A2" w:rsidR="00B45B10" w:rsidRDefault="00B45B10" w:rsidP="005E2107">
      <w:pPr>
        <w:pStyle w:val="NoSpacing"/>
        <w:jc w:val="both"/>
        <w:rPr>
          <w:rFonts w:ascii="Garamond" w:hAnsi="Garamond" w:cs="Times New Roman"/>
        </w:rPr>
      </w:pPr>
    </w:p>
    <w:p w14:paraId="37F01869" w14:textId="10E53988" w:rsidR="00B45B10" w:rsidRDefault="00B45B10" w:rsidP="005E2107">
      <w:pPr>
        <w:pStyle w:val="NoSpacing"/>
        <w:jc w:val="both"/>
        <w:rPr>
          <w:rFonts w:ascii="Garamond" w:hAnsi="Garamond" w:cs="Times New Roman"/>
        </w:rPr>
      </w:pPr>
    </w:p>
    <w:p w14:paraId="44DCD186" w14:textId="665EE795" w:rsidR="00B45B10" w:rsidRDefault="00B45B10" w:rsidP="005E2107">
      <w:pPr>
        <w:pStyle w:val="NoSpacing"/>
        <w:jc w:val="both"/>
        <w:rPr>
          <w:rFonts w:ascii="Garamond" w:hAnsi="Garamond" w:cs="Times New Roman"/>
        </w:rPr>
      </w:pPr>
    </w:p>
    <w:p w14:paraId="0CAD7149" w14:textId="5E6EAACC" w:rsidR="00B45B10" w:rsidRDefault="00B45B10" w:rsidP="005E2107">
      <w:pPr>
        <w:pStyle w:val="NoSpacing"/>
        <w:jc w:val="both"/>
        <w:rPr>
          <w:rFonts w:ascii="Garamond" w:hAnsi="Garamond" w:cs="Times New Roman"/>
        </w:rPr>
      </w:pPr>
    </w:p>
    <w:p w14:paraId="569B3BF5" w14:textId="77777777" w:rsidR="0036610B" w:rsidRPr="00AA22F6" w:rsidRDefault="0036610B" w:rsidP="005E2107">
      <w:pPr>
        <w:pStyle w:val="NoSpacing"/>
        <w:jc w:val="both"/>
        <w:rPr>
          <w:rFonts w:ascii="Garamond" w:hAnsi="Garamond" w:cs="Times New Roman"/>
        </w:rPr>
      </w:pPr>
    </w:p>
    <w:p w14:paraId="22732DAF" w14:textId="3B883470" w:rsidR="005E2107"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4. </w:t>
      </w:r>
      <w:r w:rsidR="005E2107" w:rsidRPr="00A06002">
        <w:rPr>
          <w:rFonts w:ascii="Garamond" w:hAnsi="Garamond"/>
          <w:b/>
          <w:bCs/>
          <w:color w:val="000000" w:themeColor="text1"/>
          <w:sz w:val="36"/>
          <w:szCs w:val="36"/>
        </w:rPr>
        <w:t>Machine Learning and Details of Solution</w:t>
      </w:r>
    </w:p>
    <w:p w14:paraId="233BD74E" w14:textId="77777777" w:rsidR="00453E6F" w:rsidRPr="00AA22F6" w:rsidRDefault="00453E6F" w:rsidP="00453E6F">
      <w:pPr>
        <w:pStyle w:val="NoSpacing"/>
        <w:jc w:val="both"/>
        <w:rPr>
          <w:rFonts w:ascii="Garamond" w:hAnsi="Garamond" w:cs="Times New Roman"/>
        </w:rPr>
      </w:pPr>
    </w:p>
    <w:p w14:paraId="37AC5436" w14:textId="7AF00DCC" w:rsidR="005E2107" w:rsidRPr="00453E6F" w:rsidRDefault="005E2107" w:rsidP="005E2107">
      <w:pPr>
        <w:pStyle w:val="NoSpacing"/>
        <w:jc w:val="both"/>
        <w:rPr>
          <w:rFonts w:ascii="Garamond" w:hAnsi="Garamond" w:cs="Times New Roman"/>
          <w:color w:val="FF0000"/>
        </w:rPr>
      </w:pPr>
      <w:r w:rsidRPr="00941DBC">
        <w:rPr>
          <w:rFonts w:ascii="Garamond" w:hAnsi="Garamond" w:cs="Times New Roman"/>
          <w:strike/>
          <w:color w:val="FF0000"/>
        </w:rPr>
        <w:t>What type of machine learning problem is this? Are you developing a classification or regression technique? Clearly articulate the learning that your resulting models enable. What types of models did you apply? Justify your choice of models. Your considerations could include the nature of your dataset (e.g. types and nature of features, size of the data), the requirements for model training or testing (e.g. real-time classification), or any other considerations you might have.</w:t>
      </w:r>
      <w:r w:rsidR="00245407" w:rsidRPr="00941DBC">
        <w:rPr>
          <w:rFonts w:ascii="Garamond" w:hAnsi="Garamond" w:cs="Times New Roman"/>
          <w:strike/>
          <w:color w:val="FF0000"/>
        </w:rPr>
        <w:t xml:space="preserve"> </w:t>
      </w:r>
      <w:r w:rsidRPr="00941DBC">
        <w:rPr>
          <w:rFonts w:ascii="Garamond" w:hAnsi="Garamond" w:cs="Times New Roman"/>
          <w:strike/>
          <w:color w:val="FF0000"/>
        </w:rPr>
        <w:t>What features did you use to train your model? Did you use feature engineering to expand your feature set? If so, please justify.</w:t>
      </w:r>
    </w:p>
    <w:p w14:paraId="692779F3" w14:textId="77777777" w:rsidR="005E2107" w:rsidRPr="00AA22F6" w:rsidRDefault="005E2107" w:rsidP="005E2107">
      <w:pPr>
        <w:pStyle w:val="NoSpacing"/>
        <w:jc w:val="both"/>
        <w:rPr>
          <w:rFonts w:ascii="Garamond" w:hAnsi="Garamond" w:cs="Times New Roman"/>
        </w:rPr>
      </w:pPr>
    </w:p>
    <w:p w14:paraId="133B134C" w14:textId="6666F224" w:rsidR="00941DBC" w:rsidRDefault="00245407" w:rsidP="00941DBC">
      <w:pPr>
        <w:pStyle w:val="NoSpacing"/>
        <w:jc w:val="both"/>
        <w:rPr>
          <w:rFonts w:ascii="Garamond" w:hAnsi="Garamond" w:cs="Times New Roman"/>
        </w:rPr>
      </w:pPr>
      <w:r>
        <w:rPr>
          <w:rFonts w:ascii="Garamond" w:hAnsi="Garamond" w:cs="Times New Roman"/>
        </w:rPr>
        <w:t xml:space="preserve">Drawing on the described set of socioeconomic, demographic, and housing features, we trained several classification models to predict whether </w:t>
      </w:r>
      <w:r w:rsidR="00803DA6">
        <w:rPr>
          <w:rFonts w:ascii="Garamond" w:hAnsi="Garamond" w:cs="Times New Roman"/>
        </w:rPr>
        <w:t xml:space="preserve">or not </w:t>
      </w:r>
      <w:r>
        <w:rPr>
          <w:rFonts w:ascii="Garamond" w:hAnsi="Garamond" w:cs="Times New Roman"/>
        </w:rPr>
        <w:t>a census block group will observe high lead exposure</w:t>
      </w:r>
      <w:r w:rsidR="00803DA6">
        <w:rPr>
          <w:rFonts w:ascii="Garamond" w:hAnsi="Garamond" w:cs="Times New Roman"/>
        </w:rPr>
        <w:t xml:space="preserve"> levels (depending on the threshold use</w:t>
      </w:r>
      <w:r w:rsidR="004426B4">
        <w:rPr>
          <w:rFonts w:ascii="Garamond" w:hAnsi="Garamond" w:cs="Times New Roman"/>
        </w:rPr>
        <w:t>d</w:t>
      </w:r>
      <w:r w:rsidR="00803DA6">
        <w:rPr>
          <w:rFonts w:ascii="Garamond" w:hAnsi="Garamond" w:cs="Times New Roman"/>
        </w:rPr>
        <w:t>, either (high) 15 ppb or (medium) 5 ppb)</w:t>
      </w:r>
      <w:r>
        <w:rPr>
          <w:rFonts w:ascii="Garamond" w:hAnsi="Garamond" w:cs="Times New Roman"/>
        </w:rPr>
        <w:t xml:space="preserve">. Logistic </w:t>
      </w:r>
      <w:r w:rsidR="00750FE8">
        <w:rPr>
          <w:rFonts w:ascii="Garamond" w:hAnsi="Garamond" w:cs="Times New Roman"/>
        </w:rPr>
        <w:t>r</w:t>
      </w:r>
      <w:r>
        <w:rPr>
          <w:rFonts w:ascii="Garamond" w:hAnsi="Garamond" w:cs="Times New Roman"/>
        </w:rPr>
        <w:t xml:space="preserve">egression, </w:t>
      </w:r>
      <w:r w:rsidR="00750FE8">
        <w:rPr>
          <w:rFonts w:ascii="Garamond" w:hAnsi="Garamond" w:cs="Times New Roman"/>
        </w:rPr>
        <w:t>r</w:t>
      </w:r>
      <w:r>
        <w:rPr>
          <w:rFonts w:ascii="Garamond" w:hAnsi="Garamond" w:cs="Times New Roman"/>
        </w:rPr>
        <w:t xml:space="preserve">andom </w:t>
      </w:r>
      <w:r w:rsidR="00750FE8">
        <w:rPr>
          <w:rFonts w:ascii="Garamond" w:hAnsi="Garamond" w:cs="Times New Roman"/>
        </w:rPr>
        <w:t>f</w:t>
      </w:r>
      <w:r>
        <w:rPr>
          <w:rFonts w:ascii="Garamond" w:hAnsi="Garamond" w:cs="Times New Roman"/>
        </w:rPr>
        <w:t xml:space="preserve">orest, and </w:t>
      </w:r>
      <w:r w:rsidR="00750FE8">
        <w:rPr>
          <w:rFonts w:ascii="Garamond" w:hAnsi="Garamond" w:cs="Times New Roman"/>
          <w:highlight w:val="yellow"/>
        </w:rPr>
        <w:t>l</w:t>
      </w:r>
      <w:r w:rsidR="004426B4" w:rsidRPr="005C0E4B">
        <w:rPr>
          <w:rFonts w:ascii="Garamond" w:hAnsi="Garamond" w:cs="Times New Roman"/>
          <w:highlight w:val="yellow"/>
        </w:rPr>
        <w:t xml:space="preserve">inear </w:t>
      </w:r>
      <w:r w:rsidR="00750FE8">
        <w:rPr>
          <w:rFonts w:ascii="Garamond" w:hAnsi="Garamond" w:cs="Times New Roman"/>
          <w:highlight w:val="yellow"/>
        </w:rPr>
        <w:t>s</w:t>
      </w:r>
      <w:r w:rsidR="004426B4" w:rsidRPr="005C0E4B">
        <w:rPr>
          <w:rFonts w:ascii="Garamond" w:hAnsi="Garamond" w:cs="Times New Roman"/>
          <w:highlight w:val="yellow"/>
        </w:rPr>
        <w:t xml:space="preserve">upport </w:t>
      </w:r>
      <w:r w:rsidR="00750FE8">
        <w:rPr>
          <w:rFonts w:ascii="Garamond" w:hAnsi="Garamond" w:cs="Times New Roman"/>
          <w:highlight w:val="yellow"/>
        </w:rPr>
        <w:t>v</w:t>
      </w:r>
      <w:r w:rsidR="004426B4" w:rsidRPr="005C0E4B">
        <w:rPr>
          <w:rFonts w:ascii="Garamond" w:hAnsi="Garamond" w:cs="Times New Roman"/>
          <w:highlight w:val="yellow"/>
        </w:rPr>
        <w:t xml:space="preserve">ector </w:t>
      </w:r>
      <w:r w:rsidR="00750FE8">
        <w:rPr>
          <w:rFonts w:ascii="Garamond" w:hAnsi="Garamond" w:cs="Times New Roman"/>
          <w:highlight w:val="yellow"/>
        </w:rPr>
        <w:t>c</w:t>
      </w:r>
      <w:r w:rsidR="004426B4" w:rsidRPr="005C0E4B">
        <w:rPr>
          <w:rFonts w:ascii="Garamond" w:hAnsi="Garamond" w:cs="Times New Roman"/>
          <w:highlight w:val="yellow"/>
        </w:rPr>
        <w:t>lassification</w:t>
      </w:r>
      <w:r w:rsidR="004426B4">
        <w:rPr>
          <w:rFonts w:ascii="Garamond" w:hAnsi="Garamond" w:cs="Times New Roman"/>
        </w:rPr>
        <w:t xml:space="preserve"> models</w:t>
      </w:r>
      <w:r>
        <w:rPr>
          <w:rFonts w:ascii="Garamond" w:hAnsi="Garamond" w:cs="Times New Roman"/>
        </w:rPr>
        <w:t xml:space="preserve"> were all fit to </w:t>
      </w:r>
      <w:r w:rsidR="00803DA6">
        <w:rPr>
          <w:rFonts w:ascii="Garamond" w:hAnsi="Garamond" w:cs="Times New Roman"/>
        </w:rPr>
        <w:t xml:space="preserve">the </w:t>
      </w:r>
      <w:r>
        <w:rPr>
          <w:rFonts w:ascii="Garamond" w:hAnsi="Garamond" w:cs="Times New Roman"/>
        </w:rPr>
        <w:t xml:space="preserve">training data and then </w:t>
      </w:r>
      <w:r w:rsidR="00803DA6">
        <w:rPr>
          <w:rFonts w:ascii="Garamond" w:hAnsi="Garamond" w:cs="Times New Roman"/>
        </w:rPr>
        <w:t xml:space="preserve">evaluated </w:t>
      </w:r>
      <w:r w:rsidR="004426B4">
        <w:rPr>
          <w:rFonts w:ascii="Garamond" w:hAnsi="Garamond" w:cs="Times New Roman"/>
        </w:rPr>
        <w:t>using</w:t>
      </w:r>
      <w:r w:rsidR="00803DA6">
        <w:rPr>
          <w:rFonts w:ascii="Garamond" w:hAnsi="Garamond" w:cs="Times New Roman"/>
        </w:rPr>
        <w:t xml:space="preserve"> testing data.</w:t>
      </w:r>
      <w:r w:rsidR="004426B4">
        <w:rPr>
          <w:rFonts w:ascii="Garamond" w:hAnsi="Garamond" w:cs="Times New Roman"/>
        </w:rPr>
        <w:t xml:space="preserve"> Similar </w:t>
      </w:r>
      <w:r w:rsidR="005C0E4B">
        <w:rPr>
          <w:rFonts w:ascii="Garamond" w:hAnsi="Garamond" w:cs="Times New Roman"/>
        </w:rPr>
        <w:t xml:space="preserve">modeling </w:t>
      </w:r>
      <w:r w:rsidR="004426B4">
        <w:rPr>
          <w:rFonts w:ascii="Garamond" w:hAnsi="Garamond" w:cs="Times New Roman"/>
        </w:rPr>
        <w:t>approaches have been adopted by other scholars</w:t>
      </w:r>
      <w:r w:rsidR="005C0E4B">
        <w:rPr>
          <w:rFonts w:ascii="Garamond" w:hAnsi="Garamond" w:cs="Times New Roman"/>
        </w:rPr>
        <w:t xml:space="preserve"> predicting the likelihood of lead exposure in children</w:t>
      </w:r>
      <w:r w:rsidR="004426B4">
        <w:rPr>
          <w:rFonts w:ascii="Garamond" w:hAnsi="Garamond" w:cs="Times New Roman"/>
        </w:rPr>
        <w:t xml:space="preserve">, including </w:t>
      </w:r>
      <w:r w:rsidR="005C0E4B">
        <w:rPr>
          <w:rFonts w:ascii="Garamond" w:hAnsi="Garamond" w:cs="Times New Roman"/>
        </w:rPr>
        <w:t xml:space="preserve">one that draws on home inspections and property value assessment data to predict lead level </w:t>
      </w:r>
      <w:r w:rsidR="00750FE8">
        <w:rPr>
          <w:rFonts w:ascii="Garamond" w:hAnsi="Garamond" w:cs="Times New Roman"/>
        </w:rPr>
        <w:t xml:space="preserve">from blood </w:t>
      </w:r>
      <w:r w:rsidR="005C0E4B">
        <w:rPr>
          <w:rFonts w:ascii="Garamond" w:hAnsi="Garamond" w:cs="Times New Roman"/>
        </w:rPr>
        <w:t xml:space="preserve">tests in children for </w:t>
      </w:r>
      <w:r w:rsidR="00750FE8">
        <w:rPr>
          <w:rFonts w:ascii="Garamond" w:hAnsi="Garamond" w:cs="Times New Roman"/>
        </w:rPr>
        <w:lastRenderedPageBreak/>
        <w:t>Chicago</w:t>
      </w:r>
      <w:r w:rsidR="00B55B0A">
        <w:rPr>
          <w:rFonts w:ascii="Garamond" w:hAnsi="Garamond" w:cs="Times New Roman"/>
        </w:rPr>
        <w:t xml:space="preserve"> from 1993-2013</w:t>
      </w:r>
      <w:r w:rsidR="005C0E4B">
        <w:rPr>
          <w:rFonts w:ascii="Garamond" w:hAnsi="Garamond" w:cs="Times New Roman"/>
        </w:rPr>
        <w:t>.</w:t>
      </w:r>
      <w:r w:rsidR="005C0E4B">
        <w:rPr>
          <w:rStyle w:val="FootnoteReference"/>
          <w:rFonts w:ascii="Garamond" w:hAnsi="Garamond" w:cs="Times New Roman"/>
        </w:rPr>
        <w:footnoteReference w:id="18"/>
      </w:r>
      <w:r w:rsidR="00941DBC">
        <w:rPr>
          <w:rFonts w:ascii="Garamond" w:hAnsi="Garamond" w:cs="Times New Roman"/>
        </w:rPr>
        <w:t xml:space="preserve"> As described in Section 3, our final dataset includes the following features at the census block group level: </w:t>
      </w:r>
    </w:p>
    <w:p w14:paraId="10C05263" w14:textId="77777777" w:rsidR="00941DBC" w:rsidRDefault="00941DBC" w:rsidP="00941DBC">
      <w:pPr>
        <w:pStyle w:val="NoSpacing"/>
        <w:jc w:val="both"/>
        <w:rPr>
          <w:rFonts w:ascii="Garamond" w:hAnsi="Garamond" w:cs="Times New Roman"/>
        </w:rPr>
      </w:pPr>
    </w:p>
    <w:p w14:paraId="187C147F" w14:textId="46D5F82F" w:rsidR="00941DBC" w:rsidRDefault="00941DBC" w:rsidP="00941DBC">
      <w:pPr>
        <w:pStyle w:val="NoSpacing"/>
        <w:ind w:left="360"/>
        <w:jc w:val="both"/>
        <w:rPr>
          <w:rFonts w:ascii="Garamond" w:hAnsi="Garamond" w:cs="Times New Roman"/>
        </w:rPr>
      </w:pPr>
      <w:r>
        <w:rPr>
          <w:rFonts w:ascii="Garamond" w:hAnsi="Garamond" w:cs="Times New Roman"/>
        </w:rPr>
        <w:t xml:space="preserve">Total population; median income; White population (percentage of total); Black/African American population (percentage of total); Non-White population (percentage of total); average household size; number of occupied housing units; median gross rent; and number of owner-occupied housing units;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value; mean</w:t>
      </w:r>
      <w:r>
        <w:rPr>
          <w:rFonts w:ascii="Garamond" w:hAnsi="Garamond" w:cs="Times New Roman"/>
        </w:rPr>
        <w:t xml:space="preserve"> and </w:t>
      </w:r>
      <w:r w:rsidRPr="00941DBC">
        <w:rPr>
          <w:rFonts w:ascii="Garamond" w:hAnsi="Garamond" w:cs="Times New Roman"/>
        </w:rPr>
        <w:t>median property value;</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size in square feet; mean</w:t>
      </w:r>
      <w:r>
        <w:rPr>
          <w:rFonts w:ascii="Garamond" w:hAnsi="Garamond" w:cs="Times New Roman"/>
        </w:rPr>
        <w:t xml:space="preserve"> and </w:t>
      </w:r>
      <w:r w:rsidRPr="00941DBC">
        <w:rPr>
          <w:rFonts w:ascii="Garamond" w:hAnsi="Garamond" w:cs="Times New Roman"/>
        </w:rPr>
        <w:t>median property size in square feet;</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property age; and a series of one-hot encoded binary variables for property type, wall material, roof material, repair condition, and renovation status of the property.</w:t>
      </w:r>
    </w:p>
    <w:p w14:paraId="199EFE31" w14:textId="038A4C7C" w:rsidR="00941DBC" w:rsidRDefault="00941DBC" w:rsidP="00941DBC">
      <w:pPr>
        <w:pStyle w:val="NoSpacing"/>
        <w:jc w:val="both"/>
        <w:rPr>
          <w:rFonts w:ascii="Garamond" w:hAnsi="Garamond" w:cs="Times New Roman"/>
        </w:rPr>
      </w:pPr>
    </w:p>
    <w:p w14:paraId="2A867A4A" w14:textId="3FEEDA09" w:rsidR="004F723E" w:rsidRDefault="004F723E" w:rsidP="00941DBC">
      <w:pPr>
        <w:pStyle w:val="NoSpacing"/>
        <w:jc w:val="both"/>
        <w:rPr>
          <w:rFonts w:ascii="Garamond" w:hAnsi="Garamond" w:cs="Times New Roman"/>
        </w:rPr>
      </w:pPr>
      <w:r>
        <w:rPr>
          <w:rFonts w:ascii="Garamond" w:hAnsi="Garamond" w:cs="Times New Roman"/>
        </w:rPr>
        <w:t xml:space="preserve">For the assessment data, we selected </w:t>
      </w:r>
      <w:r w:rsidR="00BF7D53">
        <w:rPr>
          <w:rFonts w:ascii="Garamond" w:hAnsi="Garamond" w:cs="Times New Roman"/>
        </w:rPr>
        <w:t xml:space="preserve">these </w:t>
      </w:r>
      <w:r>
        <w:rPr>
          <w:rFonts w:ascii="Garamond" w:hAnsi="Garamond" w:cs="Times New Roman"/>
        </w:rPr>
        <w:t xml:space="preserve">variables on the basis of features that seemed most relevant </w:t>
      </w:r>
      <w:r w:rsidR="006A612B">
        <w:rPr>
          <w:rFonts w:ascii="Garamond" w:hAnsi="Garamond" w:cs="Times New Roman"/>
        </w:rPr>
        <w:t>for predicting</w:t>
      </w:r>
      <w:r>
        <w:rPr>
          <w:rFonts w:ascii="Garamond" w:hAnsi="Garamond" w:cs="Times New Roman"/>
        </w:rPr>
        <w:t xml:space="preserve"> the presence of LSLs</w:t>
      </w:r>
      <w:r w:rsidR="00BF7D53">
        <w:rPr>
          <w:rFonts w:ascii="Garamond" w:hAnsi="Garamond" w:cs="Times New Roman"/>
        </w:rPr>
        <w:t xml:space="preserve"> (i.e. not the size of the garage), </w:t>
      </w:r>
      <w:r>
        <w:rPr>
          <w:rFonts w:ascii="Garamond" w:hAnsi="Garamond" w:cs="Times New Roman"/>
        </w:rPr>
        <w:t>were not directly constructed from other features</w:t>
      </w:r>
      <w:r w:rsidR="00BF7D53">
        <w:rPr>
          <w:rFonts w:ascii="Garamond" w:hAnsi="Garamond" w:cs="Times New Roman"/>
        </w:rPr>
        <w:t xml:space="preserve"> (such as the size of the lot, squared)</w:t>
      </w:r>
      <w:r>
        <w:rPr>
          <w:rFonts w:ascii="Garamond" w:hAnsi="Garamond" w:cs="Times New Roman"/>
        </w:rPr>
        <w:t xml:space="preserve">, </w:t>
      </w:r>
      <w:r w:rsidR="00BF7D53">
        <w:rPr>
          <w:rFonts w:ascii="Garamond" w:hAnsi="Garamond" w:cs="Times New Roman"/>
        </w:rPr>
        <w:t>were not prone to overfitting the data (such as the deed number), a</w:t>
      </w:r>
      <w:r>
        <w:rPr>
          <w:rFonts w:ascii="Garamond" w:hAnsi="Garamond" w:cs="Times New Roman"/>
        </w:rPr>
        <w:t xml:space="preserve">nd that had the most </w:t>
      </w:r>
      <w:r w:rsidR="00BF7D53">
        <w:rPr>
          <w:rFonts w:ascii="Garamond" w:hAnsi="Garamond" w:cs="Times New Roman"/>
        </w:rPr>
        <w:t>potential for policy recommendations (i.e. not the basement finish). In addition, Cook County describes to a limited extent the</w:t>
      </w:r>
      <w:r w:rsidR="00F9294E">
        <w:rPr>
          <w:rFonts w:ascii="Garamond" w:hAnsi="Garamond" w:cs="Times New Roman"/>
        </w:rPr>
        <w:t xml:space="preserve"> dataset features</w:t>
      </w:r>
      <w:r w:rsidR="00BF7D53">
        <w:rPr>
          <w:rFonts w:ascii="Garamond" w:hAnsi="Garamond" w:cs="Times New Roman"/>
        </w:rPr>
        <w:t xml:space="preserve"> on its website and says that some are not suitable for analytical purposes, such as the construction quality or site desirability. </w:t>
      </w:r>
    </w:p>
    <w:p w14:paraId="2E84EE86" w14:textId="77777777" w:rsidR="004F723E" w:rsidRDefault="004F723E" w:rsidP="00941DBC">
      <w:pPr>
        <w:pStyle w:val="NoSpacing"/>
        <w:jc w:val="both"/>
        <w:rPr>
          <w:rFonts w:ascii="Garamond" w:hAnsi="Garamond" w:cs="Times New Roman"/>
        </w:rPr>
      </w:pPr>
    </w:p>
    <w:p w14:paraId="453B629B" w14:textId="3ABC8F8B" w:rsidR="00F77884" w:rsidRDefault="00F9294E" w:rsidP="00941DBC">
      <w:pPr>
        <w:pStyle w:val="NoSpacing"/>
        <w:jc w:val="both"/>
        <w:rPr>
          <w:rFonts w:ascii="Garamond" w:hAnsi="Garamond" w:cs="Times New Roman"/>
        </w:rPr>
      </w:pPr>
      <w:r>
        <w:rPr>
          <w:rFonts w:ascii="Garamond" w:hAnsi="Garamond" w:cs="Times New Roman"/>
        </w:rPr>
        <w:t>We then one</w:t>
      </w:r>
      <w:r w:rsidR="006A612B">
        <w:rPr>
          <w:rFonts w:ascii="Garamond" w:hAnsi="Garamond" w:cs="Times New Roman"/>
        </w:rPr>
        <w:t>-</w:t>
      </w:r>
      <w:r>
        <w:rPr>
          <w:rFonts w:ascii="Garamond" w:hAnsi="Garamond" w:cs="Times New Roman"/>
        </w:rPr>
        <w:t xml:space="preserve">hot encoded </w:t>
      </w:r>
      <w:r w:rsidR="00F77884">
        <w:rPr>
          <w:rFonts w:ascii="Garamond" w:hAnsi="Garamond" w:cs="Times New Roman"/>
        </w:rPr>
        <w:t xml:space="preserve">the assessment data for </w:t>
      </w:r>
      <w:r w:rsidR="004F723E">
        <w:rPr>
          <w:rFonts w:ascii="Garamond" w:hAnsi="Garamond" w:cs="Times New Roman"/>
        </w:rPr>
        <w:t>two</w:t>
      </w:r>
      <w:r w:rsidR="00F77884">
        <w:rPr>
          <w:rFonts w:ascii="Garamond" w:hAnsi="Garamond" w:cs="Times New Roman"/>
        </w:rPr>
        <w:t xml:space="preserve"> reasons. First, many of the features are categorical and have no intrinsic hierarchy; for example, ‘wall material’ takes on the values of 1, 2, 3, or 4, corresponding to wood, masonry, wood &amp; masonry, or stucco materials comprising a residence’s external walls. Second, many of the</w:t>
      </w:r>
      <w:r w:rsidR="004F723E">
        <w:rPr>
          <w:rFonts w:ascii="Garamond" w:hAnsi="Garamond" w:cs="Times New Roman"/>
        </w:rPr>
        <w:t xml:space="preserve">se categorical </w:t>
      </w:r>
      <w:r w:rsidR="00F77884">
        <w:rPr>
          <w:rFonts w:ascii="Garamond" w:hAnsi="Garamond" w:cs="Times New Roman"/>
        </w:rPr>
        <w:t xml:space="preserve">features </w:t>
      </w:r>
      <w:r w:rsidR="004F723E">
        <w:rPr>
          <w:rFonts w:ascii="Garamond" w:hAnsi="Garamond" w:cs="Times New Roman"/>
        </w:rPr>
        <w:t xml:space="preserve">are missing a significant number of </w:t>
      </w:r>
      <w:r w:rsidR="00F77884">
        <w:rPr>
          <w:rFonts w:ascii="Garamond" w:hAnsi="Garamond" w:cs="Times New Roman"/>
        </w:rPr>
        <w:t xml:space="preserve">values </w:t>
      </w:r>
      <w:r w:rsidR="004F723E">
        <w:rPr>
          <w:rFonts w:ascii="Garamond" w:hAnsi="Garamond" w:cs="Times New Roman"/>
        </w:rPr>
        <w:t xml:space="preserve">for which there is no obvious replacement value. </w:t>
      </w:r>
      <w:r>
        <w:rPr>
          <w:rFonts w:ascii="Garamond" w:hAnsi="Garamond" w:cs="Times New Roman"/>
        </w:rPr>
        <w:t xml:space="preserve">After aggregating these variables at the block group level, we converted them to proportions of the total number of residences within that block group. For any numerical features missing values, we imputed with the feature median. And while not necessary for the random forest model, we normalized all non-target variables to a mean of 0 and standard deviation of 1. </w:t>
      </w:r>
    </w:p>
    <w:p w14:paraId="4B8C5B12" w14:textId="628E9D40" w:rsidR="002B35DD" w:rsidRDefault="002B35DD" w:rsidP="00941DBC">
      <w:pPr>
        <w:pStyle w:val="NoSpacing"/>
        <w:jc w:val="both"/>
        <w:rPr>
          <w:rFonts w:ascii="Garamond" w:hAnsi="Garamond" w:cs="Times New Roman"/>
        </w:rPr>
      </w:pPr>
    </w:p>
    <w:p w14:paraId="4DB1A53C" w14:textId="6B9E8050" w:rsidR="00941E6B" w:rsidRDefault="002B35DD" w:rsidP="00A304D5">
      <w:pPr>
        <w:pStyle w:val="NoSpacing"/>
        <w:jc w:val="both"/>
        <w:rPr>
          <w:rFonts w:ascii="Garamond" w:hAnsi="Garamond" w:cs="Times New Roman"/>
        </w:rPr>
      </w:pPr>
      <w:r>
        <w:rPr>
          <w:rFonts w:ascii="Garamond" w:hAnsi="Garamond" w:cs="Times New Roman"/>
        </w:rPr>
        <w:t xml:space="preserve">Our models were trained separately on the two </w:t>
      </w:r>
      <w:r w:rsidR="00941E6B">
        <w:rPr>
          <w:rFonts w:ascii="Garamond" w:hAnsi="Garamond" w:cs="Times New Roman"/>
        </w:rPr>
        <w:t xml:space="preserve">binary </w:t>
      </w:r>
      <w:r>
        <w:rPr>
          <w:rFonts w:ascii="Garamond" w:hAnsi="Garamond" w:cs="Times New Roman"/>
        </w:rPr>
        <w:t xml:space="preserve">targets: threshold (high), classified </w:t>
      </w:r>
      <w:r w:rsidR="00B55B0A">
        <w:rPr>
          <w:rFonts w:ascii="Garamond" w:hAnsi="Garamond" w:cs="Times New Roman"/>
        </w:rPr>
        <w:t xml:space="preserve">as </w:t>
      </w:r>
      <w:r>
        <w:rPr>
          <w:rFonts w:ascii="Garamond" w:hAnsi="Garamond" w:cs="Times New Roman"/>
        </w:rPr>
        <w:t>1 if any house in the respective</w:t>
      </w:r>
      <w:r w:rsidR="00A451D9">
        <w:rPr>
          <w:rFonts w:ascii="Garamond" w:hAnsi="Garamond" w:cs="Times New Roman"/>
        </w:rPr>
        <w:t xml:space="preserve"> census</w:t>
      </w:r>
      <w:r>
        <w:rPr>
          <w:rFonts w:ascii="Garamond" w:hAnsi="Garamond" w:cs="Times New Roman"/>
        </w:rPr>
        <w:t xml:space="preserve"> block group exceeded 15 ppb and 0 otherwise; and threshold (medium), classified </w:t>
      </w:r>
      <w:r w:rsidR="00B55B0A">
        <w:rPr>
          <w:rFonts w:ascii="Garamond" w:hAnsi="Garamond" w:cs="Times New Roman"/>
        </w:rPr>
        <w:t xml:space="preserve">as </w:t>
      </w:r>
      <w:r>
        <w:rPr>
          <w:rFonts w:ascii="Garamond" w:hAnsi="Garamond" w:cs="Times New Roman"/>
        </w:rPr>
        <w:t xml:space="preserve">1 if any house in the respective </w:t>
      </w:r>
      <w:r w:rsidR="00A451D9">
        <w:rPr>
          <w:rFonts w:ascii="Garamond" w:hAnsi="Garamond" w:cs="Times New Roman"/>
        </w:rPr>
        <w:t xml:space="preserve">census </w:t>
      </w:r>
      <w:r>
        <w:rPr>
          <w:rFonts w:ascii="Garamond" w:hAnsi="Garamond" w:cs="Times New Roman"/>
        </w:rPr>
        <w:t>block group exceeded 5 ppb and 0 otherwise. [</w:t>
      </w:r>
      <w:r w:rsidRPr="002B35DD">
        <w:rPr>
          <w:rFonts w:ascii="Garamond" w:hAnsi="Garamond" w:cs="Times New Roman"/>
          <w:b/>
          <w:bCs/>
          <w:highlight w:val="yellow"/>
        </w:rPr>
        <w:t>Repeat/</w:t>
      </w:r>
      <w:r w:rsidR="005F5ECA">
        <w:rPr>
          <w:rFonts w:ascii="Garamond" w:hAnsi="Garamond" w:cs="Times New Roman"/>
          <w:b/>
          <w:bCs/>
          <w:highlight w:val="yellow"/>
        </w:rPr>
        <w:t>i</w:t>
      </w:r>
      <w:r w:rsidRPr="002B35DD">
        <w:rPr>
          <w:rFonts w:ascii="Garamond" w:hAnsi="Garamond" w:cs="Times New Roman"/>
          <w:b/>
          <w:bCs/>
          <w:highlight w:val="yellow"/>
        </w:rPr>
        <w:t>nsert justification for these separate thresholds</w:t>
      </w:r>
      <w:r>
        <w:rPr>
          <w:rFonts w:ascii="Garamond" w:hAnsi="Garamond" w:cs="Times New Roman"/>
        </w:rPr>
        <w:t>].</w:t>
      </w:r>
      <w:r w:rsidR="00A304D5">
        <w:rPr>
          <w:rFonts w:ascii="Garamond" w:hAnsi="Garamond" w:cs="Times New Roman"/>
        </w:rPr>
        <w:t xml:space="preserve"> </w:t>
      </w:r>
      <w:r w:rsidR="00941E6B">
        <w:rPr>
          <w:rFonts w:ascii="Garamond" w:hAnsi="Garamond" w:cs="Times New Roman"/>
        </w:rPr>
        <w:t>[</w:t>
      </w:r>
      <w:r w:rsidR="00941E6B" w:rsidRPr="00941E6B">
        <w:rPr>
          <w:rFonts w:ascii="Garamond" w:hAnsi="Garamond" w:cs="Times New Roman"/>
          <w:b/>
          <w:bCs/>
          <w:highlight w:val="yellow"/>
        </w:rPr>
        <w:t xml:space="preserve">Insert modeling </w:t>
      </w:r>
      <w:r w:rsidR="00A304D5">
        <w:rPr>
          <w:rFonts w:ascii="Garamond" w:hAnsi="Garamond" w:cs="Times New Roman"/>
          <w:b/>
          <w:bCs/>
          <w:highlight w:val="yellow"/>
        </w:rPr>
        <w:t>approach/</w:t>
      </w:r>
      <w:r w:rsidR="00941E6B" w:rsidRPr="00941E6B">
        <w:rPr>
          <w:rFonts w:ascii="Garamond" w:hAnsi="Garamond" w:cs="Times New Roman"/>
          <w:b/>
          <w:bCs/>
          <w:highlight w:val="yellow"/>
        </w:rPr>
        <w:t>description</w:t>
      </w:r>
      <w:r w:rsidR="00941E6B">
        <w:rPr>
          <w:rFonts w:ascii="Garamond" w:hAnsi="Garamond" w:cs="Times New Roman"/>
        </w:rPr>
        <w:t>]</w:t>
      </w:r>
      <w:r w:rsidR="00A304D5">
        <w:rPr>
          <w:rFonts w:ascii="Garamond" w:hAnsi="Garamond" w:cs="Times New Roman"/>
        </w:rPr>
        <w:t>. [</w:t>
      </w:r>
      <w:r w:rsidR="00A304D5" w:rsidRPr="00A451D9">
        <w:rPr>
          <w:rFonts w:ascii="Garamond" w:hAnsi="Garamond" w:cs="Times New Roman"/>
          <w:b/>
          <w:bCs/>
          <w:highlight w:val="yellow"/>
        </w:rPr>
        <w:t>Do we need to discuss data imbalance</w:t>
      </w:r>
      <w:r w:rsidR="001A1C37">
        <w:rPr>
          <w:rFonts w:ascii="Garamond" w:hAnsi="Garamond" w:cs="Times New Roman"/>
          <w:b/>
          <w:bCs/>
          <w:highlight w:val="yellow"/>
        </w:rPr>
        <w:t xml:space="preserve"> and method to mitigate this issue</w:t>
      </w:r>
      <w:r w:rsidR="00A304D5" w:rsidRPr="00A451D9">
        <w:rPr>
          <w:rFonts w:ascii="Garamond" w:hAnsi="Garamond" w:cs="Times New Roman"/>
          <w:b/>
          <w:bCs/>
          <w:highlight w:val="yellow"/>
        </w:rPr>
        <w:t>?</w:t>
      </w:r>
      <w:r w:rsidR="00A304D5" w:rsidRPr="00A451D9">
        <w:rPr>
          <w:rFonts w:ascii="Garamond" w:hAnsi="Garamond" w:cs="Times New Roman"/>
          <w:highlight w:val="yellow"/>
        </w:rPr>
        <w:t>]</w:t>
      </w:r>
      <w:r w:rsidR="00A304D5">
        <w:rPr>
          <w:rFonts w:ascii="Garamond" w:hAnsi="Garamond" w:cs="Times New Roman"/>
        </w:rPr>
        <w:t xml:space="preserve"> During the model training stage,</w:t>
      </w:r>
      <w:r w:rsidR="00A304D5" w:rsidRPr="00A304D5">
        <w:rPr>
          <w:rFonts w:ascii="Garamond" w:hAnsi="Garamond" w:cs="Times New Roman"/>
        </w:rPr>
        <w:t xml:space="preserve"> we used </w:t>
      </w:r>
      <w:r w:rsidR="00A304D5" w:rsidRPr="00A304D5">
        <w:rPr>
          <w:rFonts w:ascii="Garamond" w:hAnsi="Garamond" w:cs="Times New Roman"/>
          <w:b/>
          <w:bCs/>
          <w:highlight w:val="yellow"/>
        </w:rPr>
        <w:t>10</w:t>
      </w:r>
      <w:r w:rsidR="00A304D5">
        <w:rPr>
          <w:rFonts w:ascii="Garamond" w:hAnsi="Garamond" w:cs="Times New Roman"/>
        </w:rPr>
        <w:t>-</w:t>
      </w:r>
      <w:r w:rsidR="00A304D5" w:rsidRPr="00A304D5">
        <w:rPr>
          <w:rFonts w:ascii="Garamond" w:hAnsi="Garamond" w:cs="Times New Roman"/>
        </w:rPr>
        <w:t>fold cross-validation</w:t>
      </w:r>
      <w:r w:rsidR="00A304D5">
        <w:rPr>
          <w:rFonts w:ascii="Garamond" w:hAnsi="Garamond" w:cs="Times New Roman"/>
        </w:rPr>
        <w:t xml:space="preserve"> to avoid overfitting. We then evaluated our models against the testing set, maximizing the recall metric in order to minimize false negatives. We </w:t>
      </w:r>
      <w:r w:rsidR="00810CC0">
        <w:rPr>
          <w:rFonts w:ascii="Garamond" w:hAnsi="Garamond" w:cs="Times New Roman"/>
        </w:rPr>
        <w:t xml:space="preserve">evaluated models based on the </w:t>
      </w:r>
      <w:r w:rsidR="004D74AE" w:rsidRPr="006A612B">
        <w:rPr>
          <w:rFonts w:ascii="Garamond" w:hAnsi="Garamond" w:cs="Times New Roman"/>
          <w:highlight w:val="yellow"/>
        </w:rPr>
        <w:t xml:space="preserve">maximum </w:t>
      </w:r>
      <w:r w:rsidR="00810CC0" w:rsidRPr="006A612B">
        <w:rPr>
          <w:rFonts w:ascii="Garamond" w:hAnsi="Garamond" w:cs="Times New Roman"/>
          <w:highlight w:val="yellow"/>
        </w:rPr>
        <w:t xml:space="preserve">average recall score achieved during </w:t>
      </w:r>
      <w:r w:rsidR="00F7549C" w:rsidRPr="006A612B">
        <w:rPr>
          <w:rFonts w:ascii="Garamond" w:hAnsi="Garamond" w:cs="Times New Roman"/>
          <w:highlight w:val="yellow"/>
        </w:rPr>
        <w:t xml:space="preserve">k-fold </w:t>
      </w:r>
      <w:r w:rsidR="00810CC0" w:rsidRPr="006A612B">
        <w:rPr>
          <w:rFonts w:ascii="Garamond" w:hAnsi="Garamond" w:cs="Times New Roman"/>
          <w:highlight w:val="yellow"/>
        </w:rPr>
        <w:t>cross validation</w:t>
      </w:r>
      <w:r w:rsidR="00A304D5">
        <w:rPr>
          <w:rFonts w:ascii="Garamond" w:hAnsi="Garamond" w:cs="Times New Roman"/>
        </w:rPr>
        <w:t>, as a false negative (incorrectly labeling a block group as having a low risk of lead exposure) likely has a higher societal cost than a false positive. Since the City of Chicago aims to replace all LSLs in the long term, a false positive was deemed less of a concern than a false negative.</w:t>
      </w:r>
      <w:r w:rsidR="00810CC0">
        <w:rPr>
          <w:rFonts w:ascii="Garamond" w:hAnsi="Garamond" w:cs="Times New Roman"/>
        </w:rPr>
        <w:t xml:space="preserve"> </w:t>
      </w:r>
    </w:p>
    <w:p w14:paraId="6FB34CA1" w14:textId="77777777" w:rsidR="00941DBC" w:rsidRDefault="00941DBC" w:rsidP="00453E6F">
      <w:pPr>
        <w:pStyle w:val="NoSpacing"/>
        <w:jc w:val="both"/>
        <w:rPr>
          <w:rFonts w:ascii="Garamond" w:hAnsi="Garamond" w:cs="Times New Roman"/>
        </w:rPr>
      </w:pPr>
    </w:p>
    <w:p w14:paraId="2A7E536B" w14:textId="6881B7FD" w:rsidR="005E2107" w:rsidRPr="00A06002" w:rsidRDefault="00A06002" w:rsidP="00244186">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5. </w:t>
      </w:r>
      <w:r w:rsidR="005E2107" w:rsidRPr="00A06002">
        <w:rPr>
          <w:rFonts w:ascii="Garamond" w:hAnsi="Garamond"/>
          <w:b/>
          <w:bCs/>
          <w:color w:val="000000" w:themeColor="text1"/>
          <w:sz w:val="36"/>
          <w:szCs w:val="36"/>
        </w:rPr>
        <w:t>Evaluation and Results</w:t>
      </w:r>
    </w:p>
    <w:p w14:paraId="7587715D" w14:textId="77777777" w:rsidR="00453E6F" w:rsidRPr="00AA22F6" w:rsidRDefault="00453E6F">
      <w:pPr>
        <w:pStyle w:val="NoSpacing"/>
        <w:keepNext/>
        <w:jc w:val="both"/>
        <w:rPr>
          <w:rFonts w:ascii="Garamond" w:hAnsi="Garamond" w:cs="Times New Roman"/>
        </w:rPr>
        <w:pPrChange w:id="53" w:author="James Midkiff" w:date="2021-06-02T12:22:00Z">
          <w:pPr>
            <w:pStyle w:val="NoSpacing"/>
            <w:jc w:val="both"/>
          </w:pPr>
        </w:pPrChange>
      </w:pPr>
    </w:p>
    <w:p w14:paraId="489FC05B" w14:textId="07C4F05D" w:rsidR="005E2107" w:rsidRPr="00453E6F" w:rsidRDefault="005E2107" w:rsidP="005E2107">
      <w:pPr>
        <w:pStyle w:val="NoSpacing"/>
        <w:jc w:val="both"/>
        <w:rPr>
          <w:rFonts w:ascii="Garamond" w:hAnsi="Garamond" w:cs="Times New Roman"/>
          <w:color w:val="FF0000"/>
        </w:rPr>
      </w:pPr>
      <w:r w:rsidRPr="00453E6F">
        <w:rPr>
          <w:rFonts w:ascii="Garamond" w:hAnsi="Garamond" w:cs="Times New Roman"/>
          <w:color w:val="FF0000"/>
        </w:rPr>
        <w:t>Describe and interpret your results. Include tables and plots where relevant to summarize your models (e.g. precision-recall curves).</w:t>
      </w:r>
      <w:r w:rsidR="00453E6F" w:rsidRPr="00453E6F">
        <w:rPr>
          <w:rFonts w:ascii="Garamond" w:hAnsi="Garamond" w:cs="Times New Roman"/>
          <w:color w:val="FF0000"/>
        </w:rPr>
        <w:t xml:space="preserve"> </w:t>
      </w:r>
      <w:r w:rsidRPr="00453E6F">
        <w:rPr>
          <w:rFonts w:ascii="Garamond" w:hAnsi="Garamond" w:cs="Times New Roman"/>
          <w:color w:val="FF0000"/>
        </w:rPr>
        <w:t>Describe and justify the evaluation metrics that you chose.</w:t>
      </w:r>
      <w:r w:rsidR="00453E6F" w:rsidRPr="00453E6F">
        <w:rPr>
          <w:rFonts w:ascii="Garamond" w:hAnsi="Garamond" w:cs="Times New Roman"/>
          <w:color w:val="FF0000"/>
        </w:rPr>
        <w:t xml:space="preserve"> </w:t>
      </w:r>
      <w:r w:rsidRPr="00453E6F">
        <w:rPr>
          <w:rFonts w:ascii="Garamond" w:hAnsi="Garamond" w:cs="Times New Roman"/>
          <w:color w:val="FF0000"/>
        </w:rPr>
        <w:t xml:space="preserve">Describe the feature </w:t>
      </w:r>
      <w:proofErr w:type="spellStart"/>
      <w:r w:rsidRPr="00453E6F">
        <w:rPr>
          <w:rFonts w:ascii="Garamond" w:hAnsi="Garamond" w:cs="Times New Roman"/>
          <w:color w:val="FF0000"/>
        </w:rPr>
        <w:t>importances</w:t>
      </w:r>
      <w:proofErr w:type="spellEnd"/>
      <w:r w:rsidRPr="00453E6F">
        <w:rPr>
          <w:rFonts w:ascii="Garamond" w:hAnsi="Garamond" w:cs="Times New Roman"/>
          <w:color w:val="FF0000"/>
        </w:rPr>
        <w:t xml:space="preserve"> of your best model(s).</w:t>
      </w:r>
    </w:p>
    <w:p w14:paraId="3E4EC747" w14:textId="6814F99D" w:rsidR="00DC37C6" w:rsidRDefault="00DC37C6" w:rsidP="005E2107">
      <w:pPr>
        <w:pStyle w:val="NoSpacing"/>
        <w:jc w:val="both"/>
        <w:rPr>
          <w:rFonts w:ascii="Garamond" w:hAnsi="Garamond" w:cs="Times New Roman"/>
        </w:rPr>
      </w:pPr>
    </w:p>
    <w:p w14:paraId="5496B728" w14:textId="31E1BE4B" w:rsidR="00930DCC" w:rsidRDefault="007B670A" w:rsidP="007B670A">
      <w:pPr>
        <w:pStyle w:val="NoSpacing"/>
        <w:jc w:val="both"/>
        <w:rPr>
          <w:ins w:id="54" w:author="James Midkiff" w:date="2021-06-02T12:39:00Z"/>
          <w:rFonts w:ascii="Garamond" w:hAnsi="Garamond" w:cs="Times New Roman"/>
        </w:rPr>
      </w:pPr>
      <w:r>
        <w:rPr>
          <w:rFonts w:ascii="Garamond" w:hAnsi="Garamond" w:cs="Times New Roman"/>
        </w:rPr>
        <w:t>We used three different metrics</w:t>
      </w:r>
      <w:r w:rsidRPr="007B670A">
        <w:rPr>
          <w:rFonts w:ascii="Garamond" w:hAnsi="Garamond" w:cs="Times New Roman"/>
        </w:rPr>
        <w:t xml:space="preserve"> to evaluate the performance </w:t>
      </w:r>
      <w:r w:rsidR="004A5B58">
        <w:rPr>
          <w:rFonts w:ascii="Garamond" w:hAnsi="Garamond" w:cs="Times New Roman"/>
        </w:rPr>
        <w:t xml:space="preserve">of all </w:t>
      </w:r>
      <w:r>
        <w:rPr>
          <w:rFonts w:ascii="Garamond" w:hAnsi="Garamond" w:cs="Times New Roman"/>
        </w:rPr>
        <w:t>our</w:t>
      </w:r>
      <w:r w:rsidRPr="007B670A">
        <w:rPr>
          <w:rFonts w:ascii="Garamond" w:hAnsi="Garamond" w:cs="Times New Roman"/>
        </w:rPr>
        <w:t xml:space="preserve"> models</w:t>
      </w:r>
      <w:r>
        <w:rPr>
          <w:rFonts w:ascii="Garamond" w:hAnsi="Garamond" w:cs="Times New Roman"/>
        </w:rPr>
        <w:t xml:space="preserve">: </w:t>
      </w:r>
      <w:ins w:id="55" w:author="James Midkiff" w:date="2021-06-02T12:52:00Z">
        <w:r w:rsidR="0045595E">
          <w:rPr>
            <w:rFonts w:ascii="Garamond" w:hAnsi="Garamond" w:cs="Times New Roman"/>
          </w:rPr>
          <w:t xml:space="preserve">recall, </w:t>
        </w:r>
      </w:ins>
      <w:r w:rsidRPr="0045595E">
        <w:rPr>
          <w:rFonts w:ascii="Garamond" w:hAnsi="Garamond" w:cs="Times New Roman"/>
          <w:rPrChange w:id="56" w:author="James Midkiff" w:date="2021-06-02T12:52:00Z">
            <w:rPr>
              <w:rFonts w:ascii="Garamond" w:hAnsi="Garamond" w:cs="Times New Roman"/>
              <w:highlight w:val="yellow"/>
            </w:rPr>
          </w:rPrChange>
        </w:rPr>
        <w:t xml:space="preserve">accuracy, </w:t>
      </w:r>
      <w:ins w:id="57" w:author="James Midkiff" w:date="2021-06-02T12:52:00Z">
        <w:r w:rsidR="0045595E" w:rsidRPr="0045595E">
          <w:rPr>
            <w:rFonts w:ascii="Garamond" w:hAnsi="Garamond" w:cs="Times New Roman"/>
            <w:rPrChange w:id="58" w:author="James Midkiff" w:date="2021-06-02T12:52:00Z">
              <w:rPr>
                <w:rFonts w:ascii="Garamond" w:hAnsi="Garamond" w:cs="Times New Roman"/>
                <w:highlight w:val="yellow"/>
              </w:rPr>
            </w:rPrChange>
          </w:rPr>
          <w:t xml:space="preserve">and </w:t>
        </w:r>
      </w:ins>
      <w:r w:rsidRPr="0045595E">
        <w:rPr>
          <w:rFonts w:ascii="Garamond" w:hAnsi="Garamond" w:cs="Times New Roman"/>
          <w:rPrChange w:id="59" w:author="James Midkiff" w:date="2021-06-02T12:52:00Z">
            <w:rPr>
              <w:rFonts w:ascii="Garamond" w:hAnsi="Garamond" w:cs="Times New Roman"/>
              <w:highlight w:val="yellow"/>
            </w:rPr>
          </w:rPrChange>
        </w:rPr>
        <w:t>precision</w:t>
      </w:r>
      <w:del w:id="60" w:author="James Midkiff" w:date="2021-06-02T12:52:00Z">
        <w:r w:rsidRPr="000235F9" w:rsidDel="0045595E">
          <w:rPr>
            <w:rFonts w:ascii="Garamond" w:hAnsi="Garamond" w:cs="Times New Roman"/>
            <w:highlight w:val="yellow"/>
          </w:rPr>
          <w:delText xml:space="preserve"> and recall</w:delText>
        </w:r>
      </w:del>
      <w:r>
        <w:rPr>
          <w:rFonts w:ascii="Garamond" w:hAnsi="Garamond" w:cs="Times New Roman"/>
        </w:rPr>
        <w:t xml:space="preserve">. </w:t>
      </w:r>
      <w:r w:rsidR="000235F9">
        <w:rPr>
          <w:rFonts w:ascii="Garamond" w:hAnsi="Garamond" w:cs="Times New Roman"/>
        </w:rPr>
        <w:t>As noted above, our models were evaluated based on the highest recall achieved—as our objective was to minimize false negatives.</w:t>
      </w:r>
      <w:r w:rsidR="001B36F0">
        <w:rPr>
          <w:rFonts w:ascii="Garamond" w:hAnsi="Garamond" w:cs="Times New Roman"/>
        </w:rPr>
        <w:t xml:space="preserve"> </w:t>
      </w:r>
      <w:ins w:id="61" w:author="James Midkiff" w:date="2021-06-02T12:31:00Z">
        <w:r w:rsidR="00955344">
          <w:rPr>
            <w:rFonts w:ascii="Garamond" w:hAnsi="Garamond" w:cs="Times New Roman"/>
          </w:rPr>
          <w:t xml:space="preserve">Incorporating accuracy and precision metrics helps to understand the tradeoffs </w:t>
        </w:r>
      </w:ins>
      <w:ins w:id="62" w:author="James Midkiff" w:date="2021-06-02T12:32:00Z">
        <w:r w:rsidR="00955344">
          <w:rPr>
            <w:rFonts w:ascii="Garamond" w:hAnsi="Garamond" w:cs="Times New Roman"/>
          </w:rPr>
          <w:t xml:space="preserve">which </w:t>
        </w:r>
      </w:ins>
      <w:ins w:id="63" w:author="James Midkiff" w:date="2021-06-02T12:31:00Z">
        <w:r w:rsidR="00955344">
          <w:rPr>
            <w:rFonts w:ascii="Garamond" w:hAnsi="Garamond" w:cs="Times New Roman"/>
          </w:rPr>
          <w:t xml:space="preserve">researchers and policymakers </w:t>
        </w:r>
      </w:ins>
      <w:ins w:id="64" w:author="James Midkiff" w:date="2021-06-02T12:33:00Z">
        <w:r w:rsidR="00955344">
          <w:rPr>
            <w:rFonts w:ascii="Garamond" w:hAnsi="Garamond" w:cs="Times New Roman"/>
          </w:rPr>
          <w:t xml:space="preserve">face when choosing among different models and parameters. </w:t>
        </w:r>
      </w:ins>
      <w:del w:id="65" w:author="James Midkiff" w:date="2021-06-02T12:33:00Z">
        <w:r w:rsidR="001B36F0" w:rsidDel="00955344">
          <w:rPr>
            <w:rFonts w:ascii="Garamond" w:hAnsi="Garamond" w:cs="Times New Roman"/>
          </w:rPr>
          <w:delText>[</w:delText>
        </w:r>
        <w:r w:rsidR="001B36F0" w:rsidRPr="003A3FA3" w:rsidDel="00955344">
          <w:rPr>
            <w:rFonts w:ascii="Garamond" w:hAnsi="Garamond" w:cs="Times New Roman"/>
            <w:b/>
            <w:bCs/>
            <w:highlight w:val="yellow"/>
          </w:rPr>
          <w:delText>Insert justification</w:delText>
        </w:r>
        <w:r w:rsidR="00227D2F" w:rsidRPr="003A3FA3" w:rsidDel="00955344">
          <w:rPr>
            <w:rFonts w:ascii="Garamond" w:hAnsi="Garamond" w:cs="Times New Roman"/>
            <w:b/>
            <w:bCs/>
            <w:highlight w:val="yellow"/>
          </w:rPr>
          <w:delText xml:space="preserve"> of</w:delText>
        </w:r>
        <w:r w:rsidR="001B36F0" w:rsidRPr="003A3FA3" w:rsidDel="00955344">
          <w:rPr>
            <w:rFonts w:ascii="Garamond" w:hAnsi="Garamond" w:cs="Times New Roman"/>
            <w:b/>
            <w:bCs/>
            <w:highlight w:val="yellow"/>
          </w:rPr>
          <w:delText xml:space="preserve"> accuracy/precision </w:delText>
        </w:r>
        <w:r w:rsidR="00B16A6A" w:rsidRPr="003A3FA3" w:rsidDel="00955344">
          <w:rPr>
            <w:rFonts w:ascii="Garamond" w:hAnsi="Garamond" w:cs="Times New Roman"/>
            <w:b/>
            <w:bCs/>
            <w:highlight w:val="yellow"/>
          </w:rPr>
          <w:delText xml:space="preserve">metrics </w:delText>
        </w:r>
        <w:r w:rsidR="001B36F0" w:rsidRPr="003A3FA3" w:rsidDel="00955344">
          <w:rPr>
            <w:rFonts w:ascii="Garamond" w:hAnsi="Garamond" w:cs="Times New Roman"/>
            <w:b/>
            <w:bCs/>
            <w:highlight w:val="yellow"/>
          </w:rPr>
          <w:delText>inclusion</w:delText>
        </w:r>
        <w:r w:rsidR="001B36F0" w:rsidDel="00955344">
          <w:rPr>
            <w:rFonts w:ascii="Garamond" w:hAnsi="Garamond" w:cs="Times New Roman"/>
          </w:rPr>
          <w:delText>].</w:delText>
        </w:r>
        <w:r w:rsidR="000235F9" w:rsidDel="00955344">
          <w:rPr>
            <w:rFonts w:ascii="Garamond" w:hAnsi="Garamond" w:cs="Times New Roman"/>
          </w:rPr>
          <w:delText xml:space="preserve"> </w:delText>
        </w:r>
      </w:del>
      <w:r w:rsidR="00930DCC" w:rsidRPr="000235F9">
        <w:rPr>
          <w:rFonts w:ascii="Garamond" w:hAnsi="Garamond" w:cs="Times New Roman"/>
          <w:highlight w:val="yellow"/>
        </w:rPr>
        <w:t>Table X</w:t>
      </w:r>
      <w:r w:rsidR="00930DCC">
        <w:rPr>
          <w:rFonts w:ascii="Garamond" w:hAnsi="Garamond" w:cs="Times New Roman"/>
        </w:rPr>
        <w:t xml:space="preserve"> summarizes </w:t>
      </w:r>
      <w:r w:rsidR="000235F9">
        <w:rPr>
          <w:rFonts w:ascii="Garamond" w:hAnsi="Garamond" w:cs="Times New Roman"/>
        </w:rPr>
        <w:t>the results of our analysis. [</w:t>
      </w:r>
      <w:r w:rsidR="000235F9" w:rsidRPr="00237E28">
        <w:rPr>
          <w:rFonts w:ascii="Garamond" w:hAnsi="Garamond" w:cs="Times New Roman"/>
          <w:b/>
          <w:bCs/>
          <w:highlight w:val="yellow"/>
        </w:rPr>
        <w:t xml:space="preserve">Insert </w:t>
      </w:r>
      <w:r w:rsidR="00237E28" w:rsidRPr="00237E28">
        <w:rPr>
          <w:rFonts w:ascii="Garamond" w:hAnsi="Garamond" w:cs="Times New Roman"/>
          <w:b/>
          <w:bCs/>
          <w:highlight w:val="yellow"/>
        </w:rPr>
        <w:t xml:space="preserve">analysis </w:t>
      </w:r>
      <w:r w:rsidR="000235F9" w:rsidRPr="00237E28">
        <w:rPr>
          <w:rFonts w:ascii="Garamond" w:hAnsi="Garamond" w:cs="Times New Roman"/>
          <w:b/>
          <w:bCs/>
          <w:highlight w:val="yellow"/>
        </w:rPr>
        <w:t>of the table, description of the best model</w:t>
      </w:r>
      <w:r w:rsidR="00237E28" w:rsidRPr="00237E28">
        <w:rPr>
          <w:rFonts w:ascii="Garamond" w:hAnsi="Garamond" w:cs="Times New Roman"/>
          <w:b/>
          <w:bCs/>
          <w:highlight w:val="yellow"/>
        </w:rPr>
        <w:t>, and any potential tradeoffs across models</w:t>
      </w:r>
      <w:r w:rsidR="000235F9">
        <w:rPr>
          <w:rFonts w:ascii="Garamond" w:hAnsi="Garamond" w:cs="Times New Roman"/>
        </w:rPr>
        <w:t>].</w:t>
      </w:r>
    </w:p>
    <w:p w14:paraId="55446DD4" w14:textId="3D363FA6" w:rsidR="00C25E38" w:rsidRDefault="00C25E38" w:rsidP="007B670A">
      <w:pPr>
        <w:pStyle w:val="NoSpacing"/>
        <w:jc w:val="both"/>
        <w:rPr>
          <w:ins w:id="66" w:author="James Midkiff" w:date="2021-06-02T12:39:00Z"/>
          <w:rFonts w:ascii="Garamond" w:hAnsi="Garamond" w:cs="Times New Roman"/>
        </w:rPr>
      </w:pPr>
    </w:p>
    <w:p w14:paraId="653490C7" w14:textId="151422C4" w:rsidR="00C25E38" w:rsidRDefault="00C25E38" w:rsidP="00C25E38">
      <w:pPr>
        <w:pStyle w:val="NoSpacing"/>
        <w:jc w:val="center"/>
        <w:rPr>
          <w:ins w:id="67" w:author="James Midkiff" w:date="2021-06-02T12:40:00Z"/>
          <w:rFonts w:ascii="Garamond" w:hAnsi="Garamond" w:cs="Times New Roman"/>
          <w:b/>
          <w:bCs/>
        </w:rPr>
      </w:pPr>
      <w:ins w:id="68" w:author="James Midkiff" w:date="2021-06-02T12:39:00Z">
        <w:r>
          <w:rPr>
            <w:rFonts w:ascii="Garamond" w:hAnsi="Garamond" w:cs="Times New Roman"/>
            <w:b/>
            <w:bCs/>
          </w:rPr>
          <w:t>Best Models</w:t>
        </w:r>
      </w:ins>
      <w:ins w:id="69" w:author="James Midkiff" w:date="2021-06-02T12:40:00Z">
        <w:r>
          <w:rPr>
            <w:rFonts w:ascii="Garamond" w:hAnsi="Garamond" w:cs="Times New Roman"/>
            <w:b/>
            <w:bCs/>
          </w:rPr>
          <w:t xml:space="preserve"> </w:t>
        </w:r>
      </w:ins>
      <w:ins w:id="70" w:author="James Midkiff" w:date="2021-06-02T13:30:00Z">
        <w:r w:rsidR="00FF50A6">
          <w:rPr>
            <w:rFonts w:ascii="Garamond" w:hAnsi="Garamond" w:cs="Times New Roman"/>
            <w:b/>
            <w:bCs/>
          </w:rPr>
          <w:t>for Predicting Lead Levels Across Chicago Block Groups (BGs)</w:t>
        </w:r>
      </w:ins>
    </w:p>
    <w:p w14:paraId="1E72173E" w14:textId="77777777" w:rsidR="00C25E38" w:rsidRPr="00C25E38" w:rsidRDefault="00C25E38">
      <w:pPr>
        <w:pStyle w:val="NoSpacing"/>
        <w:jc w:val="center"/>
        <w:rPr>
          <w:rFonts w:ascii="Garamond" w:hAnsi="Garamond" w:cs="Times New Roman"/>
          <w:b/>
          <w:bCs/>
          <w:rPrChange w:id="71" w:author="James Midkiff" w:date="2021-06-02T12:39:00Z">
            <w:rPr>
              <w:rFonts w:ascii="Garamond" w:hAnsi="Garamond" w:cs="Times New Roman"/>
            </w:rPr>
          </w:rPrChange>
        </w:rPr>
        <w:pPrChange w:id="72" w:author="James Midkiff" w:date="2021-06-02T12:39:00Z">
          <w:pPr>
            <w:pStyle w:val="NoSpacing"/>
            <w:jc w:val="both"/>
          </w:pPr>
        </w:pPrChange>
      </w:pPr>
    </w:p>
    <w:tbl>
      <w:tblPr>
        <w:tblStyle w:val="TableGrid"/>
        <w:tblW w:w="10895" w:type="dxa"/>
        <w:jc w:val="center"/>
        <w:tblLook w:val="04A0" w:firstRow="1" w:lastRow="0" w:firstColumn="1" w:lastColumn="0" w:noHBand="0" w:noVBand="1"/>
        <w:tblPrChange w:id="73" w:author="James Midkiff" w:date="2021-06-02T13:47:00Z">
          <w:tblPr>
            <w:tblStyle w:val="TableGrid"/>
            <w:tblW w:w="10980" w:type="dxa"/>
            <w:jc w:val="center"/>
            <w:tblLook w:val="04A0" w:firstRow="1" w:lastRow="0" w:firstColumn="1" w:lastColumn="0" w:noHBand="0" w:noVBand="1"/>
          </w:tblPr>
        </w:tblPrChange>
      </w:tblPr>
      <w:tblGrid>
        <w:gridCol w:w="815"/>
        <w:gridCol w:w="1434"/>
        <w:gridCol w:w="1165"/>
        <w:gridCol w:w="2244"/>
        <w:gridCol w:w="2155"/>
        <w:gridCol w:w="912"/>
        <w:gridCol w:w="1085"/>
        <w:gridCol w:w="1085"/>
        <w:tblGridChange w:id="74">
          <w:tblGrid>
            <w:gridCol w:w="815"/>
            <w:gridCol w:w="1434"/>
            <w:gridCol w:w="1165"/>
            <w:gridCol w:w="2244"/>
            <w:gridCol w:w="2155"/>
            <w:gridCol w:w="912"/>
            <w:gridCol w:w="85"/>
            <w:gridCol w:w="1000"/>
            <w:gridCol w:w="85"/>
            <w:gridCol w:w="1000"/>
            <w:gridCol w:w="85"/>
          </w:tblGrid>
        </w:tblGridChange>
      </w:tblGrid>
      <w:tr w:rsidR="00244186" w14:paraId="5DBF8DEE" w14:textId="77777777" w:rsidTr="00244186">
        <w:trPr>
          <w:trHeight w:val="683"/>
          <w:jc w:val="center"/>
          <w:ins w:id="75" w:author="James Midkiff" w:date="2021-06-02T12:33:00Z"/>
          <w:trPrChange w:id="76" w:author="James Midkiff" w:date="2021-06-02T13:47:00Z">
            <w:trPr>
              <w:trHeight w:val="683"/>
              <w:jc w:val="center"/>
            </w:trPr>
          </w:trPrChange>
        </w:trPr>
        <w:tc>
          <w:tcPr>
            <w:tcW w:w="815" w:type="dxa"/>
            <w:tcPrChange w:id="77" w:author="James Midkiff" w:date="2021-06-02T13:47:00Z">
              <w:tcPr>
                <w:tcW w:w="815" w:type="dxa"/>
              </w:tcPr>
            </w:tcPrChange>
          </w:tcPr>
          <w:p w14:paraId="2532A9CD" w14:textId="7719B670" w:rsidR="00244186" w:rsidRPr="00244186" w:rsidRDefault="00244186">
            <w:pPr>
              <w:pStyle w:val="NoSpacing"/>
              <w:jc w:val="right"/>
              <w:rPr>
                <w:ins w:id="78" w:author="James Midkiff" w:date="2021-06-02T13:43:00Z"/>
                <w:rFonts w:ascii="Garamond" w:hAnsi="Garamond" w:cs="Times New Roman"/>
                <w:b/>
                <w:bCs/>
                <w:sz w:val="22"/>
                <w:szCs w:val="22"/>
              </w:rPr>
              <w:pPrChange w:id="79" w:author="James Midkiff" w:date="2021-06-02T13:43:00Z">
                <w:pPr>
                  <w:pStyle w:val="NoSpacing"/>
                  <w:jc w:val="both"/>
                </w:pPr>
              </w:pPrChange>
            </w:pPr>
            <w:ins w:id="80" w:author="James Midkiff" w:date="2021-06-02T13:43:00Z">
              <w:r>
                <w:rPr>
                  <w:rFonts w:ascii="Garamond" w:hAnsi="Garamond" w:cs="Times New Roman"/>
                  <w:b/>
                  <w:bCs/>
                  <w:sz w:val="22"/>
                  <w:szCs w:val="22"/>
                </w:rPr>
                <w:t xml:space="preserve">Model  </w:t>
              </w:r>
            </w:ins>
            <w:ins w:id="81" w:author="James Midkiff" w:date="2021-06-02T13:44:00Z">
              <w:r>
                <w:rPr>
                  <w:rFonts w:ascii="Garamond" w:hAnsi="Garamond" w:cs="Times New Roman"/>
                  <w:b/>
                  <w:bCs/>
                  <w:sz w:val="22"/>
                  <w:szCs w:val="22"/>
                </w:rPr>
                <w:t xml:space="preserve"> ID</w:t>
              </w:r>
            </w:ins>
          </w:p>
        </w:tc>
        <w:tc>
          <w:tcPr>
            <w:tcW w:w="1434" w:type="dxa"/>
            <w:tcPrChange w:id="82" w:author="James Midkiff" w:date="2021-06-02T13:47:00Z">
              <w:tcPr>
                <w:tcW w:w="1434" w:type="dxa"/>
              </w:tcPr>
            </w:tcPrChange>
          </w:tcPr>
          <w:p w14:paraId="0899B605" w14:textId="1AFADE66" w:rsidR="00244186" w:rsidRPr="0045595E" w:rsidRDefault="00244186" w:rsidP="007B670A">
            <w:pPr>
              <w:pStyle w:val="NoSpacing"/>
              <w:jc w:val="both"/>
              <w:rPr>
                <w:ins w:id="83" w:author="James Midkiff" w:date="2021-06-02T12:33:00Z"/>
                <w:rFonts w:ascii="Garamond" w:hAnsi="Garamond" w:cs="Times New Roman"/>
                <w:b/>
                <w:bCs/>
                <w:sz w:val="22"/>
                <w:szCs w:val="22"/>
                <w:rPrChange w:id="84" w:author="James Midkiff" w:date="2021-06-02T12:49:00Z">
                  <w:rPr>
                    <w:ins w:id="85" w:author="James Midkiff" w:date="2021-06-02T12:33:00Z"/>
                    <w:rFonts w:ascii="Garamond" w:hAnsi="Garamond" w:cs="Times New Roman"/>
                  </w:rPr>
                </w:rPrChange>
              </w:rPr>
            </w:pPr>
            <w:ins w:id="86" w:author="James Midkiff" w:date="2021-06-02T12:34:00Z">
              <w:r w:rsidRPr="0045595E">
                <w:rPr>
                  <w:rFonts w:ascii="Garamond" w:hAnsi="Garamond" w:cs="Times New Roman"/>
                  <w:b/>
                  <w:bCs/>
                  <w:sz w:val="22"/>
                  <w:szCs w:val="22"/>
                  <w:rPrChange w:id="87" w:author="James Midkiff" w:date="2021-06-02T12:49:00Z">
                    <w:rPr>
                      <w:rFonts w:ascii="Garamond" w:hAnsi="Garamond" w:cs="Times New Roman"/>
                    </w:rPr>
                  </w:rPrChange>
                </w:rPr>
                <w:t>Type</w:t>
              </w:r>
            </w:ins>
          </w:p>
        </w:tc>
        <w:tc>
          <w:tcPr>
            <w:tcW w:w="1165" w:type="dxa"/>
            <w:tcPrChange w:id="88" w:author="James Midkiff" w:date="2021-06-02T13:47:00Z">
              <w:tcPr>
                <w:tcW w:w="1165" w:type="dxa"/>
              </w:tcPr>
            </w:tcPrChange>
          </w:tcPr>
          <w:p w14:paraId="0BE88B14" w14:textId="4146CA77" w:rsidR="00244186" w:rsidRPr="0045595E" w:rsidRDefault="00244186" w:rsidP="007B670A">
            <w:pPr>
              <w:pStyle w:val="NoSpacing"/>
              <w:jc w:val="both"/>
              <w:rPr>
                <w:ins w:id="89" w:author="James Midkiff" w:date="2021-06-02T12:33:00Z"/>
                <w:rFonts w:ascii="Garamond" w:hAnsi="Garamond" w:cs="Times New Roman"/>
                <w:b/>
                <w:bCs/>
                <w:sz w:val="22"/>
                <w:szCs w:val="22"/>
                <w:rPrChange w:id="90" w:author="James Midkiff" w:date="2021-06-02T12:49:00Z">
                  <w:rPr>
                    <w:ins w:id="91" w:author="James Midkiff" w:date="2021-06-02T12:33:00Z"/>
                    <w:rFonts w:ascii="Garamond" w:hAnsi="Garamond" w:cs="Times New Roman"/>
                  </w:rPr>
                </w:rPrChange>
              </w:rPr>
            </w:pPr>
            <w:ins w:id="92" w:author="James Midkiff" w:date="2021-06-02T12:34:00Z">
              <w:r w:rsidRPr="0045595E">
                <w:rPr>
                  <w:rFonts w:ascii="Garamond" w:hAnsi="Garamond" w:cs="Times New Roman"/>
                  <w:b/>
                  <w:bCs/>
                  <w:sz w:val="22"/>
                  <w:szCs w:val="22"/>
                  <w:rPrChange w:id="93" w:author="James Midkiff" w:date="2021-06-02T12:49:00Z">
                    <w:rPr>
                      <w:rFonts w:ascii="Garamond" w:hAnsi="Garamond" w:cs="Times New Roman"/>
                    </w:rPr>
                  </w:rPrChange>
                </w:rPr>
                <w:t>Model</w:t>
              </w:r>
            </w:ins>
            <w:ins w:id="94" w:author="James Midkiff" w:date="2021-06-02T13:44:00Z">
              <w:r>
                <w:rPr>
                  <w:rFonts w:ascii="Garamond" w:hAnsi="Garamond" w:cs="Times New Roman"/>
                  <w:b/>
                  <w:bCs/>
                  <w:sz w:val="22"/>
                  <w:szCs w:val="22"/>
                </w:rPr>
                <w:t xml:space="preserve"> </w:t>
              </w:r>
            </w:ins>
          </w:p>
        </w:tc>
        <w:tc>
          <w:tcPr>
            <w:tcW w:w="2244" w:type="dxa"/>
            <w:tcPrChange w:id="95" w:author="James Midkiff" w:date="2021-06-02T13:47:00Z">
              <w:tcPr>
                <w:tcW w:w="2244" w:type="dxa"/>
              </w:tcPr>
            </w:tcPrChange>
          </w:tcPr>
          <w:p w14:paraId="5A5951EE" w14:textId="71567314" w:rsidR="00244186" w:rsidRPr="0045595E" w:rsidRDefault="00244186" w:rsidP="007B670A">
            <w:pPr>
              <w:pStyle w:val="NoSpacing"/>
              <w:jc w:val="both"/>
              <w:rPr>
                <w:ins w:id="96" w:author="James Midkiff" w:date="2021-06-02T12:35:00Z"/>
                <w:rFonts w:ascii="Garamond" w:hAnsi="Garamond" w:cs="Times New Roman"/>
                <w:b/>
                <w:bCs/>
                <w:sz w:val="22"/>
                <w:szCs w:val="22"/>
                <w:rPrChange w:id="97" w:author="James Midkiff" w:date="2021-06-02T12:49:00Z">
                  <w:rPr>
                    <w:ins w:id="98" w:author="James Midkiff" w:date="2021-06-02T12:35:00Z"/>
                    <w:rFonts w:ascii="Garamond" w:hAnsi="Garamond" w:cs="Times New Roman"/>
                  </w:rPr>
                </w:rPrChange>
              </w:rPr>
            </w:pPr>
            <w:ins w:id="99" w:author="James Midkiff" w:date="2021-06-02T12:35:00Z">
              <w:r w:rsidRPr="0045595E">
                <w:rPr>
                  <w:rFonts w:ascii="Garamond" w:hAnsi="Garamond" w:cs="Times New Roman"/>
                  <w:b/>
                  <w:bCs/>
                  <w:sz w:val="22"/>
                  <w:szCs w:val="22"/>
                  <w:rPrChange w:id="100" w:author="James Midkiff" w:date="2021-06-02T12:49:00Z">
                    <w:rPr>
                      <w:rFonts w:ascii="Garamond" w:hAnsi="Garamond" w:cs="Times New Roman"/>
                    </w:rPr>
                  </w:rPrChange>
                </w:rPr>
                <w:t xml:space="preserve">Target </w:t>
              </w:r>
            </w:ins>
          </w:p>
        </w:tc>
        <w:tc>
          <w:tcPr>
            <w:tcW w:w="2155" w:type="dxa"/>
            <w:tcPrChange w:id="101" w:author="James Midkiff" w:date="2021-06-02T13:47:00Z">
              <w:tcPr>
                <w:tcW w:w="2155" w:type="dxa"/>
              </w:tcPr>
            </w:tcPrChange>
          </w:tcPr>
          <w:p w14:paraId="732C26A6" w14:textId="20E63C49" w:rsidR="00244186" w:rsidRPr="0045595E" w:rsidRDefault="00244186" w:rsidP="007B670A">
            <w:pPr>
              <w:pStyle w:val="NoSpacing"/>
              <w:jc w:val="both"/>
              <w:rPr>
                <w:ins w:id="102" w:author="James Midkiff" w:date="2021-06-02T12:33:00Z"/>
                <w:rFonts w:ascii="Garamond" w:hAnsi="Garamond" w:cs="Times New Roman"/>
                <w:b/>
                <w:bCs/>
                <w:sz w:val="22"/>
                <w:szCs w:val="22"/>
                <w:rPrChange w:id="103" w:author="James Midkiff" w:date="2021-06-02T12:49:00Z">
                  <w:rPr>
                    <w:ins w:id="104" w:author="James Midkiff" w:date="2021-06-02T12:33:00Z"/>
                    <w:rFonts w:ascii="Garamond" w:hAnsi="Garamond" w:cs="Times New Roman"/>
                  </w:rPr>
                </w:rPrChange>
              </w:rPr>
            </w:pPr>
            <w:ins w:id="105" w:author="James Midkiff" w:date="2021-06-02T13:32:00Z">
              <w:r>
                <w:rPr>
                  <w:rFonts w:ascii="Garamond" w:hAnsi="Garamond" w:cs="Times New Roman"/>
                  <w:b/>
                  <w:bCs/>
                  <w:sz w:val="22"/>
                  <w:szCs w:val="22"/>
                </w:rPr>
                <w:t xml:space="preserve">Best </w:t>
              </w:r>
            </w:ins>
            <w:ins w:id="106" w:author="James Midkiff" w:date="2021-06-02T12:34:00Z">
              <w:r w:rsidRPr="0045595E">
                <w:rPr>
                  <w:rFonts w:ascii="Garamond" w:hAnsi="Garamond" w:cs="Times New Roman"/>
                  <w:b/>
                  <w:bCs/>
                  <w:sz w:val="22"/>
                  <w:szCs w:val="22"/>
                  <w:rPrChange w:id="107" w:author="James Midkiff" w:date="2021-06-02T12:49:00Z">
                    <w:rPr>
                      <w:rFonts w:ascii="Garamond" w:hAnsi="Garamond" w:cs="Times New Roman"/>
                    </w:rPr>
                  </w:rPrChange>
                </w:rPr>
                <w:t>Parameters</w:t>
              </w:r>
            </w:ins>
            <w:ins w:id="108" w:author="James Midkiff" w:date="2021-06-02T13:32:00Z">
              <w:r>
                <w:rPr>
                  <w:rFonts w:ascii="Garamond" w:hAnsi="Garamond" w:cs="Times New Roman"/>
                  <w:b/>
                  <w:bCs/>
                  <w:sz w:val="22"/>
                  <w:szCs w:val="22"/>
                </w:rPr>
                <w:t xml:space="preserve"> for Model</w:t>
              </w:r>
            </w:ins>
          </w:p>
        </w:tc>
        <w:tc>
          <w:tcPr>
            <w:tcW w:w="912" w:type="dxa"/>
            <w:tcPrChange w:id="109" w:author="James Midkiff" w:date="2021-06-02T13:47:00Z">
              <w:tcPr>
                <w:tcW w:w="997" w:type="dxa"/>
                <w:gridSpan w:val="2"/>
              </w:tcPr>
            </w:tcPrChange>
          </w:tcPr>
          <w:p w14:paraId="7FD3AAD5" w14:textId="05B79D87" w:rsidR="00244186" w:rsidRPr="0045595E" w:rsidRDefault="00244186">
            <w:pPr>
              <w:pStyle w:val="NoSpacing"/>
              <w:jc w:val="right"/>
              <w:rPr>
                <w:ins w:id="110" w:author="James Midkiff" w:date="2021-06-02T12:33:00Z"/>
                <w:rFonts w:ascii="Garamond" w:hAnsi="Garamond" w:cs="Times New Roman"/>
                <w:b/>
                <w:bCs/>
                <w:sz w:val="22"/>
                <w:szCs w:val="22"/>
                <w:rPrChange w:id="111" w:author="James Midkiff" w:date="2021-06-02T12:49:00Z">
                  <w:rPr>
                    <w:ins w:id="112" w:author="James Midkiff" w:date="2021-06-02T12:33:00Z"/>
                    <w:rFonts w:ascii="Garamond" w:hAnsi="Garamond" w:cs="Times New Roman"/>
                  </w:rPr>
                </w:rPrChange>
              </w:rPr>
              <w:pPrChange w:id="113" w:author="James Midkiff" w:date="2021-06-02T12:51:00Z">
                <w:pPr>
                  <w:pStyle w:val="NoSpacing"/>
                  <w:jc w:val="both"/>
                </w:pPr>
              </w:pPrChange>
            </w:pPr>
            <w:ins w:id="114" w:author="James Midkiff" w:date="2021-06-02T12:40:00Z">
              <w:r w:rsidRPr="0045595E">
                <w:rPr>
                  <w:rFonts w:ascii="Garamond" w:hAnsi="Garamond" w:cs="Times New Roman"/>
                  <w:b/>
                  <w:bCs/>
                  <w:sz w:val="22"/>
                  <w:szCs w:val="22"/>
                  <w:rPrChange w:id="115" w:author="James Midkiff" w:date="2021-06-02T12:49:00Z">
                    <w:rPr>
                      <w:rFonts w:ascii="Garamond" w:hAnsi="Garamond" w:cs="Times New Roman"/>
                    </w:rPr>
                  </w:rPrChange>
                </w:rPr>
                <w:t>T</w:t>
              </w:r>
            </w:ins>
            <w:ins w:id="116" w:author="James Midkiff" w:date="2021-06-02T12:41:00Z">
              <w:r w:rsidRPr="0045595E">
                <w:rPr>
                  <w:rFonts w:ascii="Garamond" w:hAnsi="Garamond" w:cs="Times New Roman"/>
                  <w:b/>
                  <w:bCs/>
                  <w:sz w:val="22"/>
                  <w:szCs w:val="22"/>
                  <w:rPrChange w:id="117" w:author="James Midkiff" w:date="2021-06-02T12:49:00Z">
                    <w:rPr>
                      <w:rFonts w:ascii="Garamond" w:hAnsi="Garamond" w:cs="Times New Roman"/>
                    </w:rPr>
                  </w:rPrChange>
                </w:rPr>
                <w:t xml:space="preserve">est </w:t>
              </w:r>
            </w:ins>
            <w:ins w:id="118" w:author="James Midkiff" w:date="2021-06-02T12:34:00Z">
              <w:r w:rsidRPr="0045595E">
                <w:rPr>
                  <w:rFonts w:ascii="Garamond" w:hAnsi="Garamond" w:cs="Times New Roman"/>
                  <w:b/>
                  <w:bCs/>
                  <w:sz w:val="22"/>
                  <w:szCs w:val="22"/>
                  <w:rPrChange w:id="119" w:author="James Midkiff" w:date="2021-06-02T12:49:00Z">
                    <w:rPr>
                      <w:rFonts w:ascii="Garamond" w:hAnsi="Garamond" w:cs="Times New Roman"/>
                    </w:rPr>
                  </w:rPrChange>
                </w:rPr>
                <w:t>Recall</w:t>
              </w:r>
            </w:ins>
          </w:p>
        </w:tc>
        <w:tc>
          <w:tcPr>
            <w:tcW w:w="1085" w:type="dxa"/>
            <w:tcPrChange w:id="120" w:author="James Midkiff" w:date="2021-06-02T13:47:00Z">
              <w:tcPr>
                <w:tcW w:w="1085" w:type="dxa"/>
                <w:gridSpan w:val="2"/>
              </w:tcPr>
            </w:tcPrChange>
          </w:tcPr>
          <w:p w14:paraId="764DA962" w14:textId="4B933227" w:rsidR="00244186" w:rsidRPr="0045595E" w:rsidRDefault="00244186">
            <w:pPr>
              <w:pStyle w:val="NoSpacing"/>
              <w:jc w:val="right"/>
              <w:rPr>
                <w:ins w:id="121" w:author="James Midkiff" w:date="2021-06-02T12:33:00Z"/>
                <w:rFonts w:ascii="Garamond" w:hAnsi="Garamond" w:cs="Times New Roman"/>
                <w:b/>
                <w:bCs/>
                <w:sz w:val="22"/>
                <w:szCs w:val="22"/>
                <w:rPrChange w:id="122" w:author="James Midkiff" w:date="2021-06-02T12:49:00Z">
                  <w:rPr>
                    <w:ins w:id="123" w:author="James Midkiff" w:date="2021-06-02T12:33:00Z"/>
                    <w:rFonts w:ascii="Garamond" w:hAnsi="Garamond" w:cs="Times New Roman"/>
                  </w:rPr>
                </w:rPrChange>
              </w:rPr>
              <w:pPrChange w:id="124" w:author="James Midkiff" w:date="2021-06-02T12:51:00Z">
                <w:pPr>
                  <w:pStyle w:val="NoSpacing"/>
                  <w:jc w:val="both"/>
                </w:pPr>
              </w:pPrChange>
            </w:pPr>
            <w:ins w:id="125" w:author="James Midkiff" w:date="2021-06-02T12:41:00Z">
              <w:r w:rsidRPr="0045595E">
                <w:rPr>
                  <w:rFonts w:ascii="Garamond" w:hAnsi="Garamond" w:cs="Times New Roman"/>
                  <w:b/>
                  <w:bCs/>
                  <w:sz w:val="22"/>
                  <w:szCs w:val="22"/>
                  <w:rPrChange w:id="126" w:author="James Midkiff" w:date="2021-06-02T12:49:00Z">
                    <w:rPr>
                      <w:rFonts w:ascii="Garamond" w:hAnsi="Garamond" w:cs="Times New Roman"/>
                    </w:rPr>
                  </w:rPrChange>
                </w:rPr>
                <w:t xml:space="preserve">Test </w:t>
              </w:r>
            </w:ins>
            <w:ins w:id="127" w:author="James Midkiff" w:date="2021-06-02T12:34:00Z">
              <w:r w:rsidRPr="0045595E">
                <w:rPr>
                  <w:rFonts w:ascii="Garamond" w:hAnsi="Garamond" w:cs="Times New Roman"/>
                  <w:b/>
                  <w:bCs/>
                  <w:sz w:val="22"/>
                  <w:szCs w:val="22"/>
                  <w:rPrChange w:id="128" w:author="James Midkiff" w:date="2021-06-02T12:49:00Z">
                    <w:rPr>
                      <w:rFonts w:ascii="Garamond" w:hAnsi="Garamond" w:cs="Times New Roman"/>
                    </w:rPr>
                  </w:rPrChange>
                </w:rPr>
                <w:t>Accuracy</w:t>
              </w:r>
            </w:ins>
          </w:p>
        </w:tc>
        <w:tc>
          <w:tcPr>
            <w:tcW w:w="1085" w:type="dxa"/>
            <w:tcPrChange w:id="129" w:author="James Midkiff" w:date="2021-06-02T13:47:00Z">
              <w:tcPr>
                <w:tcW w:w="1085" w:type="dxa"/>
                <w:gridSpan w:val="2"/>
              </w:tcPr>
            </w:tcPrChange>
          </w:tcPr>
          <w:p w14:paraId="1C68061F" w14:textId="139EAA21" w:rsidR="00244186" w:rsidRPr="0045595E" w:rsidRDefault="00244186">
            <w:pPr>
              <w:pStyle w:val="NoSpacing"/>
              <w:jc w:val="right"/>
              <w:rPr>
                <w:ins w:id="130" w:author="James Midkiff" w:date="2021-06-02T12:33:00Z"/>
                <w:rFonts w:ascii="Garamond" w:hAnsi="Garamond" w:cs="Times New Roman"/>
                <w:b/>
                <w:bCs/>
                <w:sz w:val="22"/>
                <w:szCs w:val="22"/>
                <w:rPrChange w:id="131" w:author="James Midkiff" w:date="2021-06-02T12:49:00Z">
                  <w:rPr>
                    <w:ins w:id="132" w:author="James Midkiff" w:date="2021-06-02T12:33:00Z"/>
                    <w:rFonts w:ascii="Garamond" w:hAnsi="Garamond" w:cs="Times New Roman"/>
                  </w:rPr>
                </w:rPrChange>
              </w:rPr>
              <w:pPrChange w:id="133" w:author="James Midkiff" w:date="2021-06-02T12:51:00Z">
                <w:pPr>
                  <w:pStyle w:val="NoSpacing"/>
                  <w:jc w:val="both"/>
                </w:pPr>
              </w:pPrChange>
            </w:pPr>
            <w:ins w:id="134" w:author="James Midkiff" w:date="2021-06-02T12:41:00Z">
              <w:r w:rsidRPr="0045595E">
                <w:rPr>
                  <w:rFonts w:ascii="Garamond" w:hAnsi="Garamond" w:cs="Times New Roman"/>
                  <w:b/>
                  <w:bCs/>
                  <w:sz w:val="22"/>
                  <w:szCs w:val="22"/>
                  <w:rPrChange w:id="135" w:author="James Midkiff" w:date="2021-06-02T12:49:00Z">
                    <w:rPr>
                      <w:rFonts w:ascii="Garamond" w:hAnsi="Garamond" w:cs="Times New Roman"/>
                    </w:rPr>
                  </w:rPrChange>
                </w:rPr>
                <w:t xml:space="preserve">Test </w:t>
              </w:r>
            </w:ins>
            <w:ins w:id="136" w:author="James Midkiff" w:date="2021-06-02T12:34:00Z">
              <w:r w:rsidRPr="0045595E">
                <w:rPr>
                  <w:rFonts w:ascii="Garamond" w:hAnsi="Garamond" w:cs="Times New Roman"/>
                  <w:b/>
                  <w:bCs/>
                  <w:sz w:val="22"/>
                  <w:szCs w:val="22"/>
                  <w:rPrChange w:id="137" w:author="James Midkiff" w:date="2021-06-02T12:49:00Z">
                    <w:rPr>
                      <w:rFonts w:ascii="Garamond" w:hAnsi="Garamond" w:cs="Times New Roman"/>
                    </w:rPr>
                  </w:rPrChange>
                </w:rPr>
                <w:t>Precision</w:t>
              </w:r>
            </w:ins>
          </w:p>
        </w:tc>
      </w:tr>
      <w:tr w:rsidR="00244186" w14:paraId="5CE1D06B" w14:textId="77777777" w:rsidTr="00244186">
        <w:trPr>
          <w:trHeight w:val="1861"/>
          <w:jc w:val="center"/>
          <w:ins w:id="138" w:author="James Midkiff" w:date="2021-06-02T12:33:00Z"/>
          <w:trPrChange w:id="139" w:author="James Midkiff" w:date="2021-06-02T13:47:00Z">
            <w:trPr>
              <w:trHeight w:val="1861"/>
              <w:jc w:val="center"/>
            </w:trPr>
          </w:trPrChange>
        </w:trPr>
        <w:tc>
          <w:tcPr>
            <w:tcW w:w="815" w:type="dxa"/>
            <w:vAlign w:val="center"/>
            <w:tcPrChange w:id="140" w:author="James Midkiff" w:date="2021-06-02T13:47:00Z">
              <w:tcPr>
                <w:tcW w:w="815" w:type="dxa"/>
              </w:tcPr>
            </w:tcPrChange>
          </w:tcPr>
          <w:p w14:paraId="20BAB10D" w14:textId="152D1E76" w:rsidR="00244186" w:rsidRPr="00244186" w:rsidRDefault="00244186">
            <w:pPr>
              <w:jc w:val="right"/>
              <w:rPr>
                <w:ins w:id="141" w:author="James Midkiff" w:date="2021-06-02T13:43:00Z"/>
                <w:rPrChange w:id="142" w:author="James Midkiff" w:date="2021-06-02T13:44:00Z">
                  <w:rPr>
                    <w:ins w:id="143" w:author="James Midkiff" w:date="2021-06-02T13:43:00Z"/>
                    <w:rFonts w:ascii="Garamond" w:hAnsi="Garamond" w:cs="Times New Roman"/>
                    <w:sz w:val="22"/>
                    <w:szCs w:val="22"/>
                  </w:rPr>
                </w:rPrChange>
              </w:rPr>
              <w:pPrChange w:id="144" w:author="James Midkiff" w:date="2021-06-02T13:47:00Z">
                <w:pPr>
                  <w:pStyle w:val="NoSpacing"/>
                  <w:jc w:val="both"/>
                </w:pPr>
              </w:pPrChange>
            </w:pPr>
            <w:ins w:id="145" w:author="James Midkiff" w:date="2021-06-02T13:43:00Z">
              <w:r w:rsidRPr="00244186">
                <w:t>1</w:t>
              </w:r>
            </w:ins>
          </w:p>
        </w:tc>
        <w:tc>
          <w:tcPr>
            <w:tcW w:w="1434" w:type="dxa"/>
            <w:vAlign w:val="center"/>
            <w:tcPrChange w:id="146" w:author="James Midkiff" w:date="2021-06-02T13:47:00Z">
              <w:tcPr>
                <w:tcW w:w="1434" w:type="dxa"/>
                <w:vAlign w:val="center"/>
              </w:tcPr>
            </w:tcPrChange>
          </w:tcPr>
          <w:p w14:paraId="18B4C5EB" w14:textId="23A8E089" w:rsidR="00244186" w:rsidRPr="00C25E38" w:rsidRDefault="00244186" w:rsidP="007B670A">
            <w:pPr>
              <w:pStyle w:val="NoSpacing"/>
              <w:jc w:val="both"/>
              <w:rPr>
                <w:ins w:id="147" w:author="James Midkiff" w:date="2021-06-02T12:33:00Z"/>
                <w:rFonts w:ascii="Garamond" w:hAnsi="Garamond" w:cs="Times New Roman"/>
                <w:sz w:val="22"/>
                <w:szCs w:val="22"/>
                <w:rPrChange w:id="148" w:author="James Midkiff" w:date="2021-06-02T12:42:00Z">
                  <w:rPr>
                    <w:ins w:id="149" w:author="James Midkiff" w:date="2021-06-02T12:33:00Z"/>
                    <w:rFonts w:ascii="Garamond" w:hAnsi="Garamond" w:cs="Times New Roman"/>
                  </w:rPr>
                </w:rPrChange>
              </w:rPr>
            </w:pPr>
            <w:ins w:id="150" w:author="James Midkiff" w:date="2021-06-02T12:34:00Z">
              <w:r w:rsidRPr="00C25E38">
                <w:rPr>
                  <w:rFonts w:ascii="Garamond" w:hAnsi="Garamond" w:cs="Times New Roman"/>
                  <w:sz w:val="22"/>
                  <w:szCs w:val="22"/>
                  <w:rPrChange w:id="151" w:author="James Midkiff" w:date="2021-06-02T12:42:00Z">
                    <w:rPr>
                      <w:rFonts w:ascii="Garamond" w:hAnsi="Garamond" w:cs="Times New Roman"/>
                    </w:rPr>
                  </w:rPrChange>
                </w:rPr>
                <w:t>Binary Classification</w:t>
              </w:r>
            </w:ins>
          </w:p>
        </w:tc>
        <w:tc>
          <w:tcPr>
            <w:tcW w:w="1165" w:type="dxa"/>
            <w:vAlign w:val="center"/>
            <w:tcPrChange w:id="152" w:author="James Midkiff" w:date="2021-06-02T13:47:00Z">
              <w:tcPr>
                <w:tcW w:w="1165" w:type="dxa"/>
                <w:vAlign w:val="center"/>
              </w:tcPr>
            </w:tcPrChange>
          </w:tcPr>
          <w:p w14:paraId="6A1995C5" w14:textId="61104137" w:rsidR="00244186" w:rsidRPr="00C25E38" w:rsidRDefault="00244186" w:rsidP="007B670A">
            <w:pPr>
              <w:pStyle w:val="NoSpacing"/>
              <w:jc w:val="both"/>
              <w:rPr>
                <w:ins w:id="153" w:author="James Midkiff" w:date="2021-06-02T12:33:00Z"/>
                <w:rFonts w:ascii="Garamond" w:hAnsi="Garamond" w:cs="Times New Roman"/>
                <w:sz w:val="22"/>
                <w:szCs w:val="22"/>
                <w:rPrChange w:id="154" w:author="James Midkiff" w:date="2021-06-02T12:42:00Z">
                  <w:rPr>
                    <w:ins w:id="155" w:author="James Midkiff" w:date="2021-06-02T12:33:00Z"/>
                    <w:rFonts w:ascii="Garamond" w:hAnsi="Garamond" w:cs="Times New Roman"/>
                  </w:rPr>
                </w:rPrChange>
              </w:rPr>
            </w:pPr>
            <w:ins w:id="156" w:author="James Midkiff" w:date="2021-06-02T12:34:00Z">
              <w:r w:rsidRPr="00C25E38">
                <w:rPr>
                  <w:rFonts w:ascii="Garamond" w:hAnsi="Garamond" w:cs="Times New Roman"/>
                  <w:sz w:val="22"/>
                  <w:szCs w:val="22"/>
                  <w:rPrChange w:id="157" w:author="James Midkiff" w:date="2021-06-02T12:42:00Z">
                    <w:rPr>
                      <w:rFonts w:ascii="Garamond" w:hAnsi="Garamond" w:cs="Times New Roman"/>
                    </w:rPr>
                  </w:rPrChange>
                </w:rPr>
                <w:t>Logistic Regression</w:t>
              </w:r>
            </w:ins>
          </w:p>
        </w:tc>
        <w:tc>
          <w:tcPr>
            <w:tcW w:w="2244" w:type="dxa"/>
            <w:vAlign w:val="center"/>
            <w:tcPrChange w:id="158" w:author="James Midkiff" w:date="2021-06-02T13:47:00Z">
              <w:tcPr>
                <w:tcW w:w="2244" w:type="dxa"/>
                <w:vAlign w:val="center"/>
              </w:tcPr>
            </w:tcPrChange>
          </w:tcPr>
          <w:p w14:paraId="51D473CF" w14:textId="63A16A75" w:rsidR="00244186" w:rsidRPr="00C25E38" w:rsidRDefault="00244186" w:rsidP="00C25E38">
            <w:pPr>
              <w:pStyle w:val="NoSpacing"/>
              <w:rPr>
                <w:ins w:id="159" w:author="James Midkiff" w:date="2021-06-02T12:39:00Z"/>
                <w:rFonts w:ascii="Garamond" w:hAnsi="Garamond" w:cs="Times New Roman"/>
                <w:sz w:val="22"/>
                <w:szCs w:val="22"/>
                <w:rPrChange w:id="160" w:author="James Midkiff" w:date="2021-06-02T12:42:00Z">
                  <w:rPr>
                    <w:ins w:id="161" w:author="James Midkiff" w:date="2021-06-02T12:39:00Z"/>
                    <w:rFonts w:ascii="Garamond" w:hAnsi="Garamond" w:cs="Times New Roman"/>
                  </w:rPr>
                </w:rPrChange>
              </w:rPr>
            </w:pPr>
            <w:ins w:id="162" w:author="James Midkiff" w:date="2021-06-02T12:38:00Z">
              <w:r w:rsidRPr="00C25E38">
                <w:rPr>
                  <w:rFonts w:ascii="Garamond" w:hAnsi="Garamond" w:cs="Times New Roman"/>
                  <w:sz w:val="22"/>
                  <w:szCs w:val="22"/>
                  <w:rPrChange w:id="163" w:author="James Midkiff" w:date="2021-06-02T12:42:00Z">
                    <w:rPr>
                      <w:rFonts w:ascii="Garamond" w:hAnsi="Garamond" w:cs="Times New Roman"/>
                    </w:rPr>
                  </w:rPrChange>
                </w:rPr>
                <w:t xml:space="preserve">1 = BG has a result </w:t>
              </w:r>
              <w:r w:rsidRPr="0045595E">
                <w:rPr>
                  <w:rFonts w:ascii="Garamond" w:hAnsi="Garamond" w:cs="Times New Roman"/>
                  <w:sz w:val="22"/>
                  <w:szCs w:val="22"/>
                  <w:u w:val="single"/>
                  <w:rPrChange w:id="164" w:author="James Midkiff" w:date="2021-06-02T12:48:00Z">
                    <w:rPr>
                      <w:rFonts w:ascii="Garamond" w:hAnsi="Garamond" w:cs="Times New Roman"/>
                    </w:rPr>
                  </w:rPrChange>
                </w:rPr>
                <w:t>&gt;</w:t>
              </w:r>
              <w:r w:rsidRPr="00C25E38">
                <w:rPr>
                  <w:rFonts w:ascii="Garamond" w:hAnsi="Garamond" w:cs="Times New Roman"/>
                  <w:sz w:val="22"/>
                  <w:szCs w:val="22"/>
                  <w:rPrChange w:id="165" w:author="James Midkiff" w:date="2021-06-02T12:42:00Z">
                    <w:rPr>
                      <w:rFonts w:ascii="Garamond" w:hAnsi="Garamond" w:cs="Times New Roman"/>
                    </w:rPr>
                  </w:rPrChange>
                </w:rPr>
                <w:t>15.0 ppb</w:t>
              </w:r>
            </w:ins>
            <w:ins w:id="166" w:author="James Midkiff" w:date="2021-06-02T12:39:00Z">
              <w:r w:rsidRPr="00C25E38">
                <w:rPr>
                  <w:rFonts w:ascii="Garamond" w:hAnsi="Garamond" w:cs="Times New Roman"/>
                  <w:sz w:val="22"/>
                  <w:szCs w:val="22"/>
                  <w:rPrChange w:id="167" w:author="James Midkiff" w:date="2021-06-02T12:42:00Z">
                    <w:rPr>
                      <w:rFonts w:ascii="Garamond" w:hAnsi="Garamond" w:cs="Times New Roman"/>
                    </w:rPr>
                  </w:rPrChange>
                </w:rPr>
                <w:t>,</w:t>
              </w:r>
            </w:ins>
          </w:p>
          <w:p w14:paraId="7F046B3A" w14:textId="6CB40944" w:rsidR="00244186" w:rsidRPr="00C25E38" w:rsidRDefault="00244186">
            <w:pPr>
              <w:pStyle w:val="NoSpacing"/>
              <w:rPr>
                <w:ins w:id="168" w:author="James Midkiff" w:date="2021-06-02T12:35:00Z"/>
                <w:rFonts w:ascii="Garamond" w:hAnsi="Garamond" w:cs="Times New Roman"/>
                <w:sz w:val="22"/>
                <w:szCs w:val="22"/>
                <w:rPrChange w:id="169" w:author="James Midkiff" w:date="2021-06-02T12:42:00Z">
                  <w:rPr>
                    <w:ins w:id="170" w:author="James Midkiff" w:date="2021-06-02T12:35:00Z"/>
                    <w:rFonts w:ascii="Garamond" w:hAnsi="Garamond" w:cs="Times New Roman"/>
                  </w:rPr>
                </w:rPrChange>
              </w:rPr>
              <w:pPrChange w:id="171" w:author="James Midkiff" w:date="2021-06-02T12:37:00Z">
                <w:pPr>
                  <w:pStyle w:val="NoSpacing"/>
                  <w:jc w:val="both"/>
                </w:pPr>
              </w:pPrChange>
            </w:pPr>
            <w:ins w:id="172" w:author="James Midkiff" w:date="2021-06-02T12:38:00Z">
              <w:r w:rsidRPr="00C25E38">
                <w:rPr>
                  <w:rFonts w:ascii="Garamond" w:hAnsi="Garamond" w:cs="Times New Roman"/>
                  <w:sz w:val="22"/>
                  <w:szCs w:val="22"/>
                  <w:rPrChange w:id="173" w:author="James Midkiff" w:date="2021-06-02T12:42:00Z">
                    <w:rPr>
                      <w:rFonts w:ascii="Garamond" w:hAnsi="Garamond" w:cs="Times New Roman"/>
                    </w:rPr>
                  </w:rPrChange>
                </w:rPr>
                <w:t>0 otherwise</w:t>
              </w:r>
            </w:ins>
          </w:p>
        </w:tc>
        <w:tc>
          <w:tcPr>
            <w:tcW w:w="2155" w:type="dxa"/>
            <w:vAlign w:val="center"/>
            <w:tcPrChange w:id="174" w:author="James Midkiff" w:date="2021-06-02T13:47:00Z">
              <w:tcPr>
                <w:tcW w:w="2155" w:type="dxa"/>
                <w:vAlign w:val="center"/>
              </w:tcPr>
            </w:tcPrChange>
          </w:tcPr>
          <w:p w14:paraId="46891B42" w14:textId="77777777" w:rsidR="00244186" w:rsidRDefault="00244186" w:rsidP="007B670A">
            <w:pPr>
              <w:pStyle w:val="NoSpacing"/>
              <w:jc w:val="both"/>
              <w:rPr>
                <w:ins w:id="175" w:author="James Midkiff" w:date="2021-06-02T12:50:00Z"/>
                <w:rFonts w:ascii="Garamond" w:hAnsi="Garamond" w:cs="Times New Roman"/>
                <w:sz w:val="22"/>
                <w:szCs w:val="22"/>
              </w:rPr>
            </w:pPr>
            <w:ins w:id="176" w:author="James Midkiff" w:date="2021-06-02T12:50:00Z">
              <w:r>
                <w:rPr>
                  <w:rFonts w:ascii="Garamond" w:hAnsi="Garamond" w:cs="Times New Roman"/>
                  <w:sz w:val="22"/>
                  <w:szCs w:val="22"/>
                </w:rPr>
                <w:t>C: 0.001</w:t>
              </w:r>
            </w:ins>
          </w:p>
          <w:p w14:paraId="324378A3" w14:textId="77777777" w:rsidR="00244186" w:rsidRDefault="00244186" w:rsidP="007B670A">
            <w:pPr>
              <w:pStyle w:val="NoSpacing"/>
              <w:jc w:val="both"/>
              <w:rPr>
                <w:ins w:id="177" w:author="James Midkiff" w:date="2021-06-02T12:50:00Z"/>
                <w:rFonts w:ascii="Garamond" w:hAnsi="Garamond" w:cs="Times New Roman"/>
                <w:sz w:val="22"/>
                <w:szCs w:val="22"/>
              </w:rPr>
            </w:pPr>
            <w:ins w:id="178" w:author="James Midkiff" w:date="2021-06-02T12:50:00Z">
              <w:r>
                <w:rPr>
                  <w:rFonts w:ascii="Garamond" w:hAnsi="Garamond" w:cs="Times New Roman"/>
                  <w:sz w:val="22"/>
                  <w:szCs w:val="22"/>
                </w:rPr>
                <w:t>Penalty: l2</w:t>
              </w:r>
            </w:ins>
          </w:p>
          <w:p w14:paraId="265EA1F1" w14:textId="77777777" w:rsidR="00244186" w:rsidRDefault="00244186" w:rsidP="007B670A">
            <w:pPr>
              <w:pStyle w:val="NoSpacing"/>
              <w:jc w:val="both"/>
              <w:rPr>
                <w:ins w:id="179" w:author="James Midkiff" w:date="2021-06-02T12:50:00Z"/>
                <w:rFonts w:ascii="Garamond" w:hAnsi="Garamond" w:cs="Times New Roman"/>
                <w:sz w:val="22"/>
                <w:szCs w:val="22"/>
              </w:rPr>
            </w:pPr>
            <w:ins w:id="180" w:author="James Midkiff" w:date="2021-06-02T12:50:00Z">
              <w:r>
                <w:rPr>
                  <w:rFonts w:ascii="Garamond" w:hAnsi="Garamond" w:cs="Times New Roman"/>
                  <w:sz w:val="22"/>
                  <w:szCs w:val="22"/>
                </w:rPr>
                <w:t>Solver: liblinear</w:t>
              </w:r>
            </w:ins>
          </w:p>
          <w:p w14:paraId="729398C1" w14:textId="0DD5E56A" w:rsidR="00244186" w:rsidRPr="00C25E38" w:rsidRDefault="00244186" w:rsidP="007B670A">
            <w:pPr>
              <w:pStyle w:val="NoSpacing"/>
              <w:jc w:val="both"/>
              <w:rPr>
                <w:ins w:id="181" w:author="James Midkiff" w:date="2021-06-02T12:33:00Z"/>
                <w:rFonts w:ascii="Garamond" w:hAnsi="Garamond" w:cs="Times New Roman"/>
                <w:sz w:val="22"/>
                <w:szCs w:val="22"/>
                <w:rPrChange w:id="182" w:author="James Midkiff" w:date="2021-06-02T12:42:00Z">
                  <w:rPr>
                    <w:ins w:id="183" w:author="James Midkiff" w:date="2021-06-02T12:33:00Z"/>
                    <w:rFonts w:ascii="Garamond" w:hAnsi="Garamond" w:cs="Times New Roman"/>
                  </w:rPr>
                </w:rPrChange>
              </w:rPr>
            </w:pPr>
            <w:ins w:id="184" w:author="James Midkiff" w:date="2021-06-02T12:50:00Z">
              <w:r>
                <w:rPr>
                  <w:rFonts w:ascii="Garamond" w:hAnsi="Garamond" w:cs="Times New Roman"/>
                  <w:sz w:val="22"/>
                  <w:szCs w:val="22"/>
                </w:rPr>
                <w:t xml:space="preserve">Class </w:t>
              </w:r>
            </w:ins>
            <w:ins w:id="185" w:author="James Midkiff" w:date="2021-06-02T13:46:00Z">
              <w:r>
                <w:rPr>
                  <w:rFonts w:ascii="Garamond" w:hAnsi="Garamond" w:cs="Times New Roman"/>
                  <w:sz w:val="22"/>
                  <w:szCs w:val="22"/>
                </w:rPr>
                <w:t>w</w:t>
              </w:r>
            </w:ins>
            <w:ins w:id="186" w:author="James Midkiff" w:date="2021-06-02T12:50:00Z">
              <w:r>
                <w:rPr>
                  <w:rFonts w:ascii="Garamond" w:hAnsi="Garamond" w:cs="Times New Roman"/>
                  <w:sz w:val="22"/>
                  <w:szCs w:val="22"/>
                </w:rPr>
                <w:t>eight: balanced</w:t>
              </w:r>
            </w:ins>
          </w:p>
        </w:tc>
        <w:tc>
          <w:tcPr>
            <w:tcW w:w="912" w:type="dxa"/>
            <w:vAlign w:val="center"/>
            <w:tcPrChange w:id="187" w:author="James Midkiff" w:date="2021-06-02T13:47:00Z">
              <w:tcPr>
                <w:tcW w:w="997" w:type="dxa"/>
                <w:gridSpan w:val="2"/>
                <w:vAlign w:val="center"/>
              </w:tcPr>
            </w:tcPrChange>
          </w:tcPr>
          <w:p w14:paraId="23581D6D" w14:textId="678491FD" w:rsidR="00244186" w:rsidRPr="00C25E38" w:rsidRDefault="00244186">
            <w:pPr>
              <w:pStyle w:val="NoSpacing"/>
              <w:jc w:val="right"/>
              <w:rPr>
                <w:ins w:id="188" w:author="James Midkiff" w:date="2021-06-02T12:33:00Z"/>
                <w:rFonts w:ascii="Garamond" w:hAnsi="Garamond" w:cs="Times New Roman"/>
                <w:sz w:val="22"/>
                <w:szCs w:val="22"/>
                <w:rPrChange w:id="189" w:author="James Midkiff" w:date="2021-06-02T12:42:00Z">
                  <w:rPr>
                    <w:ins w:id="190" w:author="James Midkiff" w:date="2021-06-02T12:33:00Z"/>
                    <w:rFonts w:ascii="Garamond" w:hAnsi="Garamond" w:cs="Times New Roman"/>
                  </w:rPr>
                </w:rPrChange>
              </w:rPr>
              <w:pPrChange w:id="191" w:author="James Midkiff" w:date="2021-06-02T12:51:00Z">
                <w:pPr>
                  <w:pStyle w:val="NoSpacing"/>
                  <w:jc w:val="both"/>
                </w:pPr>
              </w:pPrChange>
            </w:pPr>
            <w:ins w:id="192" w:author="James Midkiff" w:date="2021-06-02T12:51:00Z">
              <w:r>
                <w:rPr>
                  <w:rFonts w:ascii="Garamond" w:hAnsi="Garamond" w:cs="Times New Roman"/>
                  <w:sz w:val="22"/>
                  <w:szCs w:val="22"/>
                </w:rPr>
                <w:t>0.7545</w:t>
              </w:r>
            </w:ins>
          </w:p>
        </w:tc>
        <w:tc>
          <w:tcPr>
            <w:tcW w:w="1085" w:type="dxa"/>
            <w:vAlign w:val="center"/>
            <w:tcPrChange w:id="193" w:author="James Midkiff" w:date="2021-06-02T13:47:00Z">
              <w:tcPr>
                <w:tcW w:w="1085" w:type="dxa"/>
                <w:gridSpan w:val="2"/>
                <w:vAlign w:val="center"/>
              </w:tcPr>
            </w:tcPrChange>
          </w:tcPr>
          <w:p w14:paraId="066D9513" w14:textId="1AA4B625" w:rsidR="00244186" w:rsidRPr="00C25E38" w:rsidRDefault="00244186">
            <w:pPr>
              <w:pStyle w:val="NoSpacing"/>
              <w:jc w:val="right"/>
              <w:rPr>
                <w:ins w:id="194" w:author="James Midkiff" w:date="2021-06-02T12:33:00Z"/>
                <w:rFonts w:ascii="Garamond" w:hAnsi="Garamond" w:cs="Times New Roman"/>
                <w:sz w:val="22"/>
                <w:szCs w:val="22"/>
                <w:rPrChange w:id="195" w:author="James Midkiff" w:date="2021-06-02T12:42:00Z">
                  <w:rPr>
                    <w:ins w:id="196" w:author="James Midkiff" w:date="2021-06-02T12:33:00Z"/>
                    <w:rFonts w:ascii="Garamond" w:hAnsi="Garamond" w:cs="Times New Roman"/>
                  </w:rPr>
                </w:rPrChange>
              </w:rPr>
              <w:pPrChange w:id="197" w:author="James Midkiff" w:date="2021-06-02T12:51:00Z">
                <w:pPr>
                  <w:pStyle w:val="NoSpacing"/>
                  <w:jc w:val="both"/>
                </w:pPr>
              </w:pPrChange>
            </w:pPr>
            <w:ins w:id="198" w:author="James Midkiff" w:date="2021-06-02T12:51:00Z">
              <w:r>
                <w:rPr>
                  <w:rFonts w:ascii="Garamond" w:hAnsi="Garamond" w:cs="Times New Roman"/>
                  <w:sz w:val="22"/>
                  <w:szCs w:val="22"/>
                </w:rPr>
                <w:t>0.6496</w:t>
              </w:r>
            </w:ins>
          </w:p>
        </w:tc>
        <w:tc>
          <w:tcPr>
            <w:tcW w:w="1085" w:type="dxa"/>
            <w:vAlign w:val="center"/>
            <w:tcPrChange w:id="199" w:author="James Midkiff" w:date="2021-06-02T13:47:00Z">
              <w:tcPr>
                <w:tcW w:w="1085" w:type="dxa"/>
                <w:gridSpan w:val="2"/>
                <w:vAlign w:val="center"/>
              </w:tcPr>
            </w:tcPrChange>
          </w:tcPr>
          <w:p w14:paraId="34FCAF67" w14:textId="637BD9BF" w:rsidR="00244186" w:rsidRPr="00C25E38" w:rsidRDefault="00244186">
            <w:pPr>
              <w:pStyle w:val="NoSpacing"/>
              <w:jc w:val="right"/>
              <w:rPr>
                <w:ins w:id="200" w:author="James Midkiff" w:date="2021-06-02T12:33:00Z"/>
                <w:rFonts w:ascii="Garamond" w:hAnsi="Garamond" w:cs="Times New Roman"/>
                <w:sz w:val="22"/>
                <w:szCs w:val="22"/>
                <w:rPrChange w:id="201" w:author="James Midkiff" w:date="2021-06-02T12:42:00Z">
                  <w:rPr>
                    <w:ins w:id="202" w:author="James Midkiff" w:date="2021-06-02T12:33:00Z"/>
                    <w:rFonts w:ascii="Garamond" w:hAnsi="Garamond" w:cs="Times New Roman"/>
                  </w:rPr>
                </w:rPrChange>
              </w:rPr>
              <w:pPrChange w:id="203" w:author="James Midkiff" w:date="2021-06-02T12:51:00Z">
                <w:pPr>
                  <w:pStyle w:val="NoSpacing"/>
                  <w:jc w:val="both"/>
                </w:pPr>
              </w:pPrChange>
            </w:pPr>
            <w:ins w:id="204" w:author="James Midkiff" w:date="2021-06-02T12:51:00Z">
              <w:r>
                <w:rPr>
                  <w:rFonts w:ascii="Garamond" w:hAnsi="Garamond" w:cs="Times New Roman"/>
                  <w:sz w:val="22"/>
                  <w:szCs w:val="22"/>
                </w:rPr>
                <w:t>0.415</w:t>
              </w:r>
            </w:ins>
          </w:p>
        </w:tc>
      </w:tr>
      <w:tr w:rsidR="00244186" w14:paraId="0AC2E30C" w14:textId="77777777" w:rsidTr="00244186">
        <w:trPr>
          <w:trHeight w:val="308"/>
          <w:jc w:val="center"/>
          <w:ins w:id="205" w:author="James Midkiff" w:date="2021-06-02T12:33:00Z"/>
          <w:trPrChange w:id="206" w:author="James Midkiff" w:date="2021-06-02T13:47:00Z">
            <w:trPr>
              <w:trHeight w:val="308"/>
              <w:jc w:val="center"/>
            </w:trPr>
          </w:trPrChange>
        </w:trPr>
        <w:tc>
          <w:tcPr>
            <w:tcW w:w="815" w:type="dxa"/>
            <w:vAlign w:val="center"/>
            <w:tcPrChange w:id="207" w:author="James Midkiff" w:date="2021-06-02T13:47:00Z">
              <w:tcPr>
                <w:tcW w:w="815" w:type="dxa"/>
              </w:tcPr>
            </w:tcPrChange>
          </w:tcPr>
          <w:p w14:paraId="36015286" w14:textId="7EF64F75" w:rsidR="00244186" w:rsidRPr="00244186" w:rsidRDefault="00244186">
            <w:pPr>
              <w:pStyle w:val="NoSpacing"/>
              <w:jc w:val="right"/>
              <w:rPr>
                <w:ins w:id="208" w:author="James Midkiff" w:date="2021-06-02T13:43:00Z"/>
                <w:rFonts w:ascii="Garamond" w:hAnsi="Garamond" w:cs="Times New Roman"/>
                <w:sz w:val="22"/>
                <w:szCs w:val="22"/>
              </w:rPr>
              <w:pPrChange w:id="209" w:author="James Midkiff" w:date="2021-06-02T13:43:00Z">
                <w:pPr>
                  <w:pStyle w:val="NoSpacing"/>
                  <w:jc w:val="both"/>
                </w:pPr>
              </w:pPrChange>
            </w:pPr>
            <w:ins w:id="210" w:author="James Midkiff" w:date="2021-06-02T13:43:00Z">
              <w:r>
                <w:rPr>
                  <w:rFonts w:ascii="Garamond" w:hAnsi="Garamond" w:cs="Times New Roman"/>
                  <w:sz w:val="22"/>
                  <w:szCs w:val="22"/>
                </w:rPr>
                <w:t>2</w:t>
              </w:r>
            </w:ins>
          </w:p>
        </w:tc>
        <w:tc>
          <w:tcPr>
            <w:tcW w:w="1434" w:type="dxa"/>
            <w:vAlign w:val="center"/>
            <w:tcPrChange w:id="211" w:author="James Midkiff" w:date="2021-06-02T13:47:00Z">
              <w:tcPr>
                <w:tcW w:w="1434" w:type="dxa"/>
                <w:vAlign w:val="center"/>
              </w:tcPr>
            </w:tcPrChange>
          </w:tcPr>
          <w:p w14:paraId="5E057615" w14:textId="35270BED" w:rsidR="00244186" w:rsidRPr="00C25E38" w:rsidRDefault="00244186" w:rsidP="007B670A">
            <w:pPr>
              <w:pStyle w:val="NoSpacing"/>
              <w:jc w:val="both"/>
              <w:rPr>
                <w:ins w:id="212" w:author="James Midkiff" w:date="2021-06-02T12:33:00Z"/>
                <w:rFonts w:ascii="Garamond" w:hAnsi="Garamond" w:cs="Times New Roman"/>
                <w:sz w:val="22"/>
                <w:szCs w:val="22"/>
                <w:rPrChange w:id="213" w:author="James Midkiff" w:date="2021-06-02T12:42:00Z">
                  <w:rPr>
                    <w:ins w:id="214" w:author="James Midkiff" w:date="2021-06-02T12:33:00Z"/>
                    <w:rFonts w:ascii="Garamond" w:hAnsi="Garamond" w:cs="Times New Roman"/>
                  </w:rPr>
                </w:rPrChange>
              </w:rPr>
            </w:pPr>
            <w:ins w:id="215" w:author="James Midkiff" w:date="2021-06-02T12:36:00Z">
              <w:r w:rsidRPr="00C25E38">
                <w:rPr>
                  <w:rFonts w:ascii="Garamond" w:hAnsi="Garamond" w:cs="Times New Roman"/>
                  <w:sz w:val="22"/>
                  <w:szCs w:val="22"/>
                  <w:rPrChange w:id="216" w:author="James Midkiff" w:date="2021-06-02T12:42:00Z">
                    <w:rPr>
                      <w:rFonts w:ascii="Garamond" w:hAnsi="Garamond" w:cs="Times New Roman"/>
                    </w:rPr>
                  </w:rPrChange>
                </w:rPr>
                <w:t>Binary Classification</w:t>
              </w:r>
            </w:ins>
          </w:p>
        </w:tc>
        <w:tc>
          <w:tcPr>
            <w:tcW w:w="1165" w:type="dxa"/>
            <w:vAlign w:val="center"/>
            <w:tcPrChange w:id="217" w:author="James Midkiff" w:date="2021-06-02T13:47:00Z">
              <w:tcPr>
                <w:tcW w:w="1165" w:type="dxa"/>
                <w:vAlign w:val="center"/>
              </w:tcPr>
            </w:tcPrChange>
          </w:tcPr>
          <w:p w14:paraId="128FDBF9" w14:textId="018FCB61" w:rsidR="00244186" w:rsidRPr="00C25E38" w:rsidRDefault="00244186" w:rsidP="007B670A">
            <w:pPr>
              <w:pStyle w:val="NoSpacing"/>
              <w:jc w:val="both"/>
              <w:rPr>
                <w:ins w:id="218" w:author="James Midkiff" w:date="2021-06-02T12:33:00Z"/>
                <w:rFonts w:ascii="Garamond" w:hAnsi="Garamond" w:cs="Times New Roman"/>
                <w:sz w:val="22"/>
                <w:szCs w:val="22"/>
                <w:rPrChange w:id="219" w:author="James Midkiff" w:date="2021-06-02T12:42:00Z">
                  <w:rPr>
                    <w:ins w:id="220" w:author="James Midkiff" w:date="2021-06-02T12:33:00Z"/>
                    <w:rFonts w:ascii="Garamond" w:hAnsi="Garamond" w:cs="Times New Roman"/>
                  </w:rPr>
                </w:rPrChange>
              </w:rPr>
            </w:pPr>
            <w:ins w:id="221" w:author="James Midkiff" w:date="2021-06-02T12:37:00Z">
              <w:r w:rsidRPr="00C25E38">
                <w:rPr>
                  <w:rFonts w:ascii="Garamond" w:hAnsi="Garamond" w:cs="Times New Roman"/>
                  <w:sz w:val="22"/>
                  <w:szCs w:val="22"/>
                  <w:rPrChange w:id="222" w:author="James Midkiff" w:date="2021-06-02T12:42:00Z">
                    <w:rPr>
                      <w:rFonts w:ascii="Garamond" w:hAnsi="Garamond" w:cs="Times New Roman"/>
                    </w:rPr>
                  </w:rPrChange>
                </w:rPr>
                <w:t>Logistic Regression</w:t>
              </w:r>
            </w:ins>
          </w:p>
        </w:tc>
        <w:tc>
          <w:tcPr>
            <w:tcW w:w="2244" w:type="dxa"/>
            <w:vAlign w:val="center"/>
            <w:tcPrChange w:id="223" w:author="James Midkiff" w:date="2021-06-02T13:47:00Z">
              <w:tcPr>
                <w:tcW w:w="2244" w:type="dxa"/>
                <w:vAlign w:val="center"/>
              </w:tcPr>
            </w:tcPrChange>
          </w:tcPr>
          <w:p w14:paraId="4CC502C6" w14:textId="776DBEEF" w:rsidR="00244186" w:rsidRPr="00C25E38" w:rsidRDefault="00244186" w:rsidP="00C25E38">
            <w:pPr>
              <w:pStyle w:val="NoSpacing"/>
              <w:rPr>
                <w:ins w:id="224" w:author="James Midkiff" w:date="2021-06-02T12:39:00Z"/>
                <w:rFonts w:ascii="Garamond" w:hAnsi="Garamond" w:cs="Times New Roman"/>
                <w:sz w:val="22"/>
                <w:szCs w:val="22"/>
                <w:rPrChange w:id="225" w:author="James Midkiff" w:date="2021-06-02T12:42:00Z">
                  <w:rPr>
                    <w:ins w:id="226" w:author="James Midkiff" w:date="2021-06-02T12:39:00Z"/>
                    <w:rFonts w:ascii="Garamond" w:hAnsi="Garamond" w:cs="Times New Roman"/>
                  </w:rPr>
                </w:rPrChange>
              </w:rPr>
            </w:pPr>
            <w:ins w:id="227" w:author="James Midkiff" w:date="2021-06-02T12:38:00Z">
              <w:r w:rsidRPr="00C25E38">
                <w:rPr>
                  <w:rFonts w:ascii="Garamond" w:hAnsi="Garamond" w:cs="Times New Roman"/>
                  <w:sz w:val="22"/>
                  <w:szCs w:val="22"/>
                  <w:rPrChange w:id="228" w:author="James Midkiff" w:date="2021-06-02T12:42:00Z">
                    <w:rPr>
                      <w:rFonts w:ascii="Garamond" w:hAnsi="Garamond" w:cs="Times New Roman"/>
                    </w:rPr>
                  </w:rPrChange>
                </w:rPr>
                <w:t xml:space="preserve">1 = BG has a result </w:t>
              </w:r>
              <w:r w:rsidRPr="0045595E">
                <w:rPr>
                  <w:rFonts w:ascii="Garamond" w:hAnsi="Garamond" w:cs="Times New Roman"/>
                  <w:sz w:val="22"/>
                  <w:szCs w:val="22"/>
                  <w:u w:val="single"/>
                  <w:rPrChange w:id="229" w:author="James Midkiff" w:date="2021-06-02T12:48:00Z">
                    <w:rPr>
                      <w:rFonts w:ascii="Garamond" w:hAnsi="Garamond" w:cs="Times New Roman"/>
                    </w:rPr>
                  </w:rPrChange>
                </w:rPr>
                <w:t>&gt;</w:t>
              </w:r>
              <w:r w:rsidRPr="00C25E38">
                <w:rPr>
                  <w:rFonts w:ascii="Garamond" w:hAnsi="Garamond" w:cs="Times New Roman"/>
                  <w:sz w:val="22"/>
                  <w:szCs w:val="22"/>
                  <w:rPrChange w:id="230" w:author="James Midkiff" w:date="2021-06-02T12:42:00Z">
                    <w:rPr>
                      <w:rFonts w:ascii="Garamond" w:hAnsi="Garamond" w:cs="Times New Roman"/>
                    </w:rPr>
                  </w:rPrChange>
                </w:rPr>
                <w:t xml:space="preserve">5.0 ppb, </w:t>
              </w:r>
            </w:ins>
          </w:p>
          <w:p w14:paraId="7D7ED61F" w14:textId="24EDAAFA" w:rsidR="00244186" w:rsidRPr="00C25E38" w:rsidRDefault="00244186">
            <w:pPr>
              <w:pStyle w:val="NoSpacing"/>
              <w:rPr>
                <w:ins w:id="231" w:author="James Midkiff" w:date="2021-06-02T12:35:00Z"/>
                <w:rFonts w:ascii="Garamond" w:hAnsi="Garamond" w:cs="Times New Roman"/>
                <w:sz w:val="22"/>
                <w:szCs w:val="22"/>
                <w:rPrChange w:id="232" w:author="James Midkiff" w:date="2021-06-02T12:42:00Z">
                  <w:rPr>
                    <w:ins w:id="233" w:author="James Midkiff" w:date="2021-06-02T12:35:00Z"/>
                    <w:rFonts w:ascii="Garamond" w:hAnsi="Garamond" w:cs="Times New Roman"/>
                  </w:rPr>
                </w:rPrChange>
              </w:rPr>
              <w:pPrChange w:id="234" w:author="James Midkiff" w:date="2021-06-02T12:37:00Z">
                <w:pPr>
                  <w:pStyle w:val="NoSpacing"/>
                  <w:jc w:val="both"/>
                </w:pPr>
              </w:pPrChange>
            </w:pPr>
            <w:ins w:id="235" w:author="James Midkiff" w:date="2021-06-02T12:38:00Z">
              <w:r w:rsidRPr="00C25E38">
                <w:rPr>
                  <w:rFonts w:ascii="Garamond" w:hAnsi="Garamond" w:cs="Times New Roman"/>
                  <w:sz w:val="22"/>
                  <w:szCs w:val="22"/>
                  <w:rPrChange w:id="236" w:author="James Midkiff" w:date="2021-06-02T12:42:00Z">
                    <w:rPr>
                      <w:rFonts w:ascii="Garamond" w:hAnsi="Garamond" w:cs="Times New Roman"/>
                    </w:rPr>
                  </w:rPrChange>
                </w:rPr>
                <w:t>0 otherwise</w:t>
              </w:r>
            </w:ins>
          </w:p>
        </w:tc>
        <w:tc>
          <w:tcPr>
            <w:tcW w:w="2155" w:type="dxa"/>
            <w:vAlign w:val="center"/>
            <w:tcPrChange w:id="237" w:author="James Midkiff" w:date="2021-06-02T13:47:00Z">
              <w:tcPr>
                <w:tcW w:w="2155" w:type="dxa"/>
                <w:vAlign w:val="center"/>
              </w:tcPr>
            </w:tcPrChange>
          </w:tcPr>
          <w:p w14:paraId="08654BA8" w14:textId="77777777" w:rsidR="00244186" w:rsidRDefault="00244186" w:rsidP="007B670A">
            <w:pPr>
              <w:pStyle w:val="NoSpacing"/>
              <w:jc w:val="both"/>
              <w:rPr>
                <w:ins w:id="238" w:author="James Midkiff" w:date="2021-06-02T12:49:00Z"/>
                <w:rFonts w:ascii="Garamond" w:hAnsi="Garamond" w:cs="Times New Roman"/>
                <w:sz w:val="22"/>
                <w:szCs w:val="22"/>
              </w:rPr>
            </w:pPr>
            <w:ins w:id="239" w:author="James Midkiff" w:date="2021-06-02T12:49:00Z">
              <w:r>
                <w:rPr>
                  <w:rFonts w:ascii="Garamond" w:hAnsi="Garamond" w:cs="Times New Roman"/>
                  <w:sz w:val="22"/>
                  <w:szCs w:val="22"/>
                </w:rPr>
                <w:t>C: 0.01</w:t>
              </w:r>
            </w:ins>
          </w:p>
          <w:p w14:paraId="2303F5B2" w14:textId="77777777" w:rsidR="00244186" w:rsidRDefault="00244186" w:rsidP="007B670A">
            <w:pPr>
              <w:pStyle w:val="NoSpacing"/>
              <w:jc w:val="both"/>
              <w:rPr>
                <w:ins w:id="240" w:author="James Midkiff" w:date="2021-06-02T12:50:00Z"/>
                <w:rFonts w:ascii="Garamond" w:hAnsi="Garamond" w:cs="Times New Roman"/>
                <w:sz w:val="22"/>
                <w:szCs w:val="22"/>
              </w:rPr>
            </w:pPr>
            <w:ins w:id="241" w:author="James Midkiff" w:date="2021-06-02T12:49:00Z">
              <w:r>
                <w:rPr>
                  <w:rFonts w:ascii="Garamond" w:hAnsi="Garamond" w:cs="Times New Roman"/>
                  <w:sz w:val="22"/>
                  <w:szCs w:val="22"/>
                </w:rPr>
                <w:t>Penalty: l1</w:t>
              </w:r>
            </w:ins>
          </w:p>
          <w:p w14:paraId="73A69703" w14:textId="77777777" w:rsidR="00244186" w:rsidRDefault="00244186" w:rsidP="007B670A">
            <w:pPr>
              <w:pStyle w:val="NoSpacing"/>
              <w:jc w:val="both"/>
              <w:rPr>
                <w:ins w:id="242" w:author="James Midkiff" w:date="2021-06-02T12:50:00Z"/>
                <w:rFonts w:ascii="Garamond" w:hAnsi="Garamond" w:cs="Times New Roman"/>
                <w:sz w:val="22"/>
                <w:szCs w:val="22"/>
              </w:rPr>
            </w:pPr>
            <w:ins w:id="243" w:author="James Midkiff" w:date="2021-06-02T12:50:00Z">
              <w:r>
                <w:rPr>
                  <w:rFonts w:ascii="Garamond" w:hAnsi="Garamond" w:cs="Times New Roman"/>
                  <w:sz w:val="22"/>
                  <w:szCs w:val="22"/>
                </w:rPr>
                <w:t>Solver: liblinear</w:t>
              </w:r>
            </w:ins>
          </w:p>
          <w:p w14:paraId="33F698DA" w14:textId="5594B921" w:rsidR="00244186" w:rsidRPr="00C25E38" w:rsidRDefault="00244186" w:rsidP="007B670A">
            <w:pPr>
              <w:pStyle w:val="NoSpacing"/>
              <w:jc w:val="both"/>
              <w:rPr>
                <w:ins w:id="244" w:author="James Midkiff" w:date="2021-06-02T12:33:00Z"/>
                <w:rFonts w:ascii="Garamond" w:hAnsi="Garamond" w:cs="Times New Roman"/>
                <w:sz w:val="22"/>
                <w:szCs w:val="22"/>
                <w:rPrChange w:id="245" w:author="James Midkiff" w:date="2021-06-02T12:42:00Z">
                  <w:rPr>
                    <w:ins w:id="246" w:author="James Midkiff" w:date="2021-06-02T12:33:00Z"/>
                    <w:rFonts w:ascii="Garamond" w:hAnsi="Garamond" w:cs="Times New Roman"/>
                  </w:rPr>
                </w:rPrChange>
              </w:rPr>
            </w:pPr>
            <w:ins w:id="247" w:author="James Midkiff" w:date="2021-06-02T12:50:00Z">
              <w:r>
                <w:rPr>
                  <w:rFonts w:ascii="Garamond" w:hAnsi="Garamond" w:cs="Times New Roman"/>
                  <w:sz w:val="22"/>
                  <w:szCs w:val="22"/>
                </w:rPr>
                <w:t xml:space="preserve">Class </w:t>
              </w:r>
            </w:ins>
            <w:ins w:id="248" w:author="James Midkiff" w:date="2021-06-02T13:46:00Z">
              <w:r>
                <w:rPr>
                  <w:rFonts w:ascii="Garamond" w:hAnsi="Garamond" w:cs="Times New Roman"/>
                  <w:sz w:val="22"/>
                  <w:szCs w:val="22"/>
                </w:rPr>
                <w:t>w</w:t>
              </w:r>
            </w:ins>
            <w:ins w:id="249" w:author="James Midkiff" w:date="2021-06-02T12:50:00Z">
              <w:r>
                <w:rPr>
                  <w:rFonts w:ascii="Garamond" w:hAnsi="Garamond" w:cs="Times New Roman"/>
                  <w:sz w:val="22"/>
                  <w:szCs w:val="22"/>
                </w:rPr>
                <w:t>eight: None</w:t>
              </w:r>
            </w:ins>
          </w:p>
        </w:tc>
        <w:tc>
          <w:tcPr>
            <w:tcW w:w="912" w:type="dxa"/>
            <w:vAlign w:val="center"/>
            <w:tcPrChange w:id="250" w:author="James Midkiff" w:date="2021-06-02T13:47:00Z">
              <w:tcPr>
                <w:tcW w:w="997" w:type="dxa"/>
                <w:gridSpan w:val="2"/>
                <w:vAlign w:val="center"/>
              </w:tcPr>
            </w:tcPrChange>
          </w:tcPr>
          <w:p w14:paraId="1652C248" w14:textId="526E4105" w:rsidR="00244186" w:rsidRPr="00C25E38" w:rsidRDefault="00244186">
            <w:pPr>
              <w:pStyle w:val="NoSpacing"/>
              <w:jc w:val="right"/>
              <w:rPr>
                <w:ins w:id="251" w:author="James Midkiff" w:date="2021-06-02T12:33:00Z"/>
                <w:rFonts w:ascii="Garamond" w:hAnsi="Garamond" w:cs="Times New Roman"/>
                <w:sz w:val="22"/>
                <w:szCs w:val="22"/>
                <w:rPrChange w:id="252" w:author="James Midkiff" w:date="2021-06-02T12:42:00Z">
                  <w:rPr>
                    <w:ins w:id="253" w:author="James Midkiff" w:date="2021-06-02T12:33:00Z"/>
                    <w:rFonts w:ascii="Garamond" w:hAnsi="Garamond" w:cs="Times New Roman"/>
                  </w:rPr>
                </w:rPrChange>
              </w:rPr>
              <w:pPrChange w:id="254" w:author="James Midkiff" w:date="2021-06-02T12:51:00Z">
                <w:pPr>
                  <w:pStyle w:val="NoSpacing"/>
                  <w:jc w:val="both"/>
                </w:pPr>
              </w:pPrChange>
            </w:pPr>
            <w:ins w:id="255" w:author="James Midkiff" w:date="2021-06-02T12:49:00Z">
              <w:r>
                <w:rPr>
                  <w:rFonts w:ascii="Garamond" w:hAnsi="Garamond" w:cs="Times New Roman"/>
                  <w:sz w:val="22"/>
                  <w:szCs w:val="22"/>
                </w:rPr>
                <w:t>0.9799</w:t>
              </w:r>
            </w:ins>
          </w:p>
        </w:tc>
        <w:tc>
          <w:tcPr>
            <w:tcW w:w="1085" w:type="dxa"/>
            <w:vAlign w:val="center"/>
            <w:tcPrChange w:id="256" w:author="James Midkiff" w:date="2021-06-02T13:47:00Z">
              <w:tcPr>
                <w:tcW w:w="1085" w:type="dxa"/>
                <w:gridSpan w:val="2"/>
                <w:vAlign w:val="center"/>
              </w:tcPr>
            </w:tcPrChange>
          </w:tcPr>
          <w:p w14:paraId="7FF40AE3" w14:textId="0978D00D" w:rsidR="00244186" w:rsidRPr="00C25E38" w:rsidRDefault="00244186">
            <w:pPr>
              <w:pStyle w:val="NoSpacing"/>
              <w:jc w:val="right"/>
              <w:rPr>
                <w:ins w:id="257" w:author="James Midkiff" w:date="2021-06-02T12:33:00Z"/>
                <w:rFonts w:ascii="Garamond" w:hAnsi="Garamond" w:cs="Times New Roman"/>
                <w:sz w:val="22"/>
                <w:szCs w:val="22"/>
                <w:rPrChange w:id="258" w:author="James Midkiff" w:date="2021-06-02T12:42:00Z">
                  <w:rPr>
                    <w:ins w:id="259" w:author="James Midkiff" w:date="2021-06-02T12:33:00Z"/>
                    <w:rFonts w:ascii="Garamond" w:hAnsi="Garamond" w:cs="Times New Roman"/>
                  </w:rPr>
                </w:rPrChange>
              </w:rPr>
              <w:pPrChange w:id="260" w:author="James Midkiff" w:date="2021-06-02T12:51:00Z">
                <w:pPr>
                  <w:pStyle w:val="NoSpacing"/>
                  <w:jc w:val="both"/>
                </w:pPr>
              </w:pPrChange>
            </w:pPr>
            <w:ins w:id="261" w:author="James Midkiff" w:date="2021-06-02T12:49:00Z">
              <w:r>
                <w:rPr>
                  <w:rFonts w:ascii="Garamond" w:hAnsi="Garamond" w:cs="Times New Roman"/>
                  <w:sz w:val="22"/>
                  <w:szCs w:val="22"/>
                </w:rPr>
                <w:t>0.7737</w:t>
              </w:r>
            </w:ins>
          </w:p>
        </w:tc>
        <w:tc>
          <w:tcPr>
            <w:tcW w:w="1085" w:type="dxa"/>
            <w:vAlign w:val="center"/>
            <w:tcPrChange w:id="262" w:author="James Midkiff" w:date="2021-06-02T13:47:00Z">
              <w:tcPr>
                <w:tcW w:w="1085" w:type="dxa"/>
                <w:gridSpan w:val="2"/>
                <w:vAlign w:val="center"/>
              </w:tcPr>
            </w:tcPrChange>
          </w:tcPr>
          <w:p w14:paraId="50529249" w14:textId="1C08E372" w:rsidR="00244186" w:rsidRPr="00C25E38" w:rsidRDefault="00244186">
            <w:pPr>
              <w:pStyle w:val="NoSpacing"/>
              <w:jc w:val="right"/>
              <w:rPr>
                <w:ins w:id="263" w:author="James Midkiff" w:date="2021-06-02T12:33:00Z"/>
                <w:rFonts w:ascii="Garamond" w:hAnsi="Garamond" w:cs="Times New Roman"/>
                <w:sz w:val="22"/>
                <w:szCs w:val="22"/>
                <w:rPrChange w:id="264" w:author="James Midkiff" w:date="2021-06-02T12:42:00Z">
                  <w:rPr>
                    <w:ins w:id="265" w:author="James Midkiff" w:date="2021-06-02T12:33:00Z"/>
                    <w:rFonts w:ascii="Garamond" w:hAnsi="Garamond" w:cs="Times New Roman"/>
                  </w:rPr>
                </w:rPrChange>
              </w:rPr>
              <w:pPrChange w:id="266" w:author="James Midkiff" w:date="2021-06-02T12:51:00Z">
                <w:pPr>
                  <w:pStyle w:val="NoSpacing"/>
                  <w:jc w:val="both"/>
                </w:pPr>
              </w:pPrChange>
            </w:pPr>
            <w:ins w:id="267" w:author="James Midkiff" w:date="2021-06-02T12:49:00Z">
              <w:r>
                <w:rPr>
                  <w:rFonts w:ascii="Garamond" w:hAnsi="Garamond" w:cs="Times New Roman"/>
                  <w:sz w:val="22"/>
                  <w:szCs w:val="22"/>
                </w:rPr>
                <w:t>0.7711</w:t>
              </w:r>
            </w:ins>
          </w:p>
        </w:tc>
      </w:tr>
      <w:tr w:rsidR="00244186" w14:paraId="44153966" w14:textId="77777777" w:rsidTr="00244186">
        <w:trPr>
          <w:trHeight w:val="308"/>
          <w:jc w:val="center"/>
          <w:ins w:id="268" w:author="James Midkiff" w:date="2021-06-02T12:33:00Z"/>
          <w:trPrChange w:id="269" w:author="James Midkiff" w:date="2021-06-02T13:47:00Z">
            <w:trPr>
              <w:trHeight w:val="308"/>
              <w:jc w:val="center"/>
            </w:trPr>
          </w:trPrChange>
        </w:trPr>
        <w:tc>
          <w:tcPr>
            <w:tcW w:w="815" w:type="dxa"/>
            <w:vAlign w:val="center"/>
            <w:tcPrChange w:id="270" w:author="James Midkiff" w:date="2021-06-02T13:47:00Z">
              <w:tcPr>
                <w:tcW w:w="815" w:type="dxa"/>
              </w:tcPr>
            </w:tcPrChange>
          </w:tcPr>
          <w:p w14:paraId="65583682" w14:textId="4A533D5B" w:rsidR="00244186" w:rsidRPr="00244186" w:rsidRDefault="00244186">
            <w:pPr>
              <w:pStyle w:val="NoSpacing"/>
              <w:jc w:val="right"/>
              <w:rPr>
                <w:ins w:id="271" w:author="James Midkiff" w:date="2021-06-02T13:43:00Z"/>
                <w:rFonts w:ascii="Garamond" w:hAnsi="Garamond" w:cs="Times New Roman"/>
                <w:sz w:val="22"/>
                <w:szCs w:val="22"/>
              </w:rPr>
              <w:pPrChange w:id="272" w:author="James Midkiff" w:date="2021-06-02T13:43:00Z">
                <w:pPr>
                  <w:pStyle w:val="NoSpacing"/>
                  <w:jc w:val="both"/>
                </w:pPr>
              </w:pPrChange>
            </w:pPr>
            <w:ins w:id="273" w:author="James Midkiff" w:date="2021-06-02T13:43:00Z">
              <w:r>
                <w:rPr>
                  <w:rFonts w:ascii="Garamond" w:hAnsi="Garamond" w:cs="Times New Roman"/>
                  <w:sz w:val="22"/>
                  <w:szCs w:val="22"/>
                </w:rPr>
                <w:t>3</w:t>
              </w:r>
            </w:ins>
          </w:p>
        </w:tc>
        <w:tc>
          <w:tcPr>
            <w:tcW w:w="1434" w:type="dxa"/>
            <w:vAlign w:val="center"/>
            <w:tcPrChange w:id="274" w:author="James Midkiff" w:date="2021-06-02T13:47:00Z">
              <w:tcPr>
                <w:tcW w:w="1434" w:type="dxa"/>
                <w:vAlign w:val="center"/>
              </w:tcPr>
            </w:tcPrChange>
          </w:tcPr>
          <w:p w14:paraId="718D05BE" w14:textId="6BC7A6D5" w:rsidR="00244186" w:rsidRPr="00C25E38" w:rsidRDefault="00244186" w:rsidP="007B670A">
            <w:pPr>
              <w:pStyle w:val="NoSpacing"/>
              <w:jc w:val="both"/>
              <w:rPr>
                <w:ins w:id="275" w:author="James Midkiff" w:date="2021-06-02T12:33:00Z"/>
                <w:rFonts w:ascii="Garamond" w:hAnsi="Garamond" w:cs="Times New Roman"/>
                <w:sz w:val="22"/>
                <w:szCs w:val="22"/>
                <w:rPrChange w:id="276" w:author="James Midkiff" w:date="2021-06-02T12:42:00Z">
                  <w:rPr>
                    <w:ins w:id="277" w:author="James Midkiff" w:date="2021-06-02T12:33:00Z"/>
                    <w:rFonts w:ascii="Garamond" w:hAnsi="Garamond" w:cs="Times New Roman"/>
                  </w:rPr>
                </w:rPrChange>
              </w:rPr>
            </w:pPr>
            <w:ins w:id="278" w:author="James Midkiff" w:date="2021-06-02T12:36:00Z">
              <w:r w:rsidRPr="00C25E38">
                <w:rPr>
                  <w:rFonts w:ascii="Garamond" w:hAnsi="Garamond" w:cs="Times New Roman"/>
                  <w:sz w:val="22"/>
                  <w:szCs w:val="22"/>
                  <w:rPrChange w:id="279" w:author="James Midkiff" w:date="2021-06-02T12:42:00Z">
                    <w:rPr>
                      <w:rFonts w:ascii="Garamond" w:hAnsi="Garamond" w:cs="Times New Roman"/>
                    </w:rPr>
                  </w:rPrChange>
                </w:rPr>
                <w:t>Multi</w:t>
              </w:r>
            </w:ins>
            <w:ins w:id="280" w:author="James Midkiff" w:date="2021-06-02T12:40:00Z">
              <w:r w:rsidRPr="00C25E38">
                <w:rPr>
                  <w:rFonts w:ascii="Garamond" w:hAnsi="Garamond" w:cs="Times New Roman"/>
                  <w:sz w:val="22"/>
                  <w:szCs w:val="22"/>
                  <w:rPrChange w:id="281" w:author="James Midkiff" w:date="2021-06-02T12:42:00Z">
                    <w:rPr>
                      <w:rFonts w:ascii="Garamond" w:hAnsi="Garamond" w:cs="Times New Roman"/>
                    </w:rPr>
                  </w:rPrChange>
                </w:rPr>
                <w:t xml:space="preserve">nomial </w:t>
              </w:r>
            </w:ins>
            <w:ins w:id="282" w:author="James Midkiff" w:date="2021-06-02T12:36:00Z">
              <w:r w:rsidRPr="00C25E38">
                <w:rPr>
                  <w:rFonts w:ascii="Garamond" w:hAnsi="Garamond" w:cs="Times New Roman"/>
                  <w:sz w:val="22"/>
                  <w:szCs w:val="22"/>
                  <w:rPrChange w:id="283" w:author="James Midkiff" w:date="2021-06-02T12:42:00Z">
                    <w:rPr>
                      <w:rFonts w:ascii="Garamond" w:hAnsi="Garamond" w:cs="Times New Roman"/>
                    </w:rPr>
                  </w:rPrChange>
                </w:rPr>
                <w:t>Classification</w:t>
              </w:r>
            </w:ins>
          </w:p>
        </w:tc>
        <w:tc>
          <w:tcPr>
            <w:tcW w:w="1165" w:type="dxa"/>
            <w:vAlign w:val="center"/>
            <w:tcPrChange w:id="284" w:author="James Midkiff" w:date="2021-06-02T13:47:00Z">
              <w:tcPr>
                <w:tcW w:w="1165" w:type="dxa"/>
                <w:vAlign w:val="center"/>
              </w:tcPr>
            </w:tcPrChange>
          </w:tcPr>
          <w:p w14:paraId="4A2247AE" w14:textId="50D42086" w:rsidR="00244186" w:rsidRPr="00C25E38" w:rsidRDefault="00244186" w:rsidP="007B670A">
            <w:pPr>
              <w:pStyle w:val="NoSpacing"/>
              <w:jc w:val="both"/>
              <w:rPr>
                <w:ins w:id="285" w:author="James Midkiff" w:date="2021-06-02T12:33:00Z"/>
                <w:rFonts w:ascii="Garamond" w:hAnsi="Garamond" w:cs="Times New Roman"/>
                <w:sz w:val="22"/>
                <w:szCs w:val="22"/>
                <w:rPrChange w:id="286" w:author="James Midkiff" w:date="2021-06-02T12:42:00Z">
                  <w:rPr>
                    <w:ins w:id="287" w:author="James Midkiff" w:date="2021-06-02T12:33:00Z"/>
                    <w:rFonts w:ascii="Garamond" w:hAnsi="Garamond" w:cs="Times New Roman"/>
                  </w:rPr>
                </w:rPrChange>
              </w:rPr>
            </w:pPr>
            <w:ins w:id="288" w:author="James Midkiff" w:date="2021-06-02T12:37:00Z">
              <w:r w:rsidRPr="00C25E38">
                <w:rPr>
                  <w:rFonts w:ascii="Garamond" w:hAnsi="Garamond" w:cs="Times New Roman"/>
                  <w:sz w:val="22"/>
                  <w:szCs w:val="22"/>
                  <w:rPrChange w:id="289" w:author="James Midkiff" w:date="2021-06-02T12:42:00Z">
                    <w:rPr>
                      <w:rFonts w:ascii="Garamond" w:hAnsi="Garamond" w:cs="Times New Roman"/>
                    </w:rPr>
                  </w:rPrChange>
                </w:rPr>
                <w:t>Logistic Regression</w:t>
              </w:r>
            </w:ins>
          </w:p>
        </w:tc>
        <w:tc>
          <w:tcPr>
            <w:tcW w:w="2244" w:type="dxa"/>
            <w:vAlign w:val="center"/>
            <w:tcPrChange w:id="290" w:author="James Midkiff" w:date="2021-06-02T13:47:00Z">
              <w:tcPr>
                <w:tcW w:w="2244" w:type="dxa"/>
                <w:vAlign w:val="center"/>
              </w:tcPr>
            </w:tcPrChange>
          </w:tcPr>
          <w:p w14:paraId="021E47C0" w14:textId="4842C5B8" w:rsidR="00244186" w:rsidRPr="00C25E38" w:rsidRDefault="00244186" w:rsidP="00C25E38">
            <w:pPr>
              <w:pStyle w:val="NoSpacing"/>
              <w:rPr>
                <w:ins w:id="291" w:author="James Midkiff" w:date="2021-06-02T12:39:00Z"/>
                <w:rFonts w:ascii="Garamond" w:hAnsi="Garamond" w:cs="Times New Roman"/>
                <w:sz w:val="22"/>
                <w:szCs w:val="22"/>
                <w:rPrChange w:id="292" w:author="James Midkiff" w:date="2021-06-02T12:42:00Z">
                  <w:rPr>
                    <w:ins w:id="293" w:author="James Midkiff" w:date="2021-06-02T12:39:00Z"/>
                    <w:rFonts w:ascii="Garamond" w:hAnsi="Garamond" w:cs="Times New Roman"/>
                  </w:rPr>
                </w:rPrChange>
              </w:rPr>
            </w:pPr>
            <w:ins w:id="294" w:author="James Midkiff" w:date="2021-06-02T12:39:00Z">
              <w:r w:rsidRPr="00C25E38">
                <w:rPr>
                  <w:rFonts w:ascii="Garamond" w:hAnsi="Garamond" w:cs="Times New Roman"/>
                  <w:sz w:val="22"/>
                  <w:szCs w:val="22"/>
                  <w:rPrChange w:id="295" w:author="James Midkiff" w:date="2021-06-02T12:42:00Z">
                    <w:rPr>
                      <w:rFonts w:ascii="Garamond" w:hAnsi="Garamond" w:cs="Times New Roman"/>
                    </w:rPr>
                  </w:rPrChange>
                </w:rPr>
                <w:t xml:space="preserve">2 = BG has a result </w:t>
              </w:r>
              <w:r w:rsidRPr="0045595E">
                <w:rPr>
                  <w:rFonts w:ascii="Garamond" w:hAnsi="Garamond" w:cs="Times New Roman"/>
                  <w:sz w:val="22"/>
                  <w:szCs w:val="22"/>
                  <w:u w:val="single"/>
                  <w:rPrChange w:id="296" w:author="James Midkiff" w:date="2021-06-02T12:48:00Z">
                    <w:rPr>
                      <w:rFonts w:ascii="Garamond" w:hAnsi="Garamond" w:cs="Times New Roman"/>
                    </w:rPr>
                  </w:rPrChange>
                </w:rPr>
                <w:t>&gt;</w:t>
              </w:r>
              <w:r w:rsidRPr="00C25E38">
                <w:rPr>
                  <w:rFonts w:ascii="Garamond" w:hAnsi="Garamond" w:cs="Times New Roman"/>
                  <w:sz w:val="22"/>
                  <w:szCs w:val="22"/>
                  <w:rPrChange w:id="297" w:author="James Midkiff" w:date="2021-06-02T12:42:00Z">
                    <w:rPr>
                      <w:rFonts w:ascii="Garamond" w:hAnsi="Garamond" w:cs="Times New Roman"/>
                    </w:rPr>
                  </w:rPrChange>
                </w:rPr>
                <w:t xml:space="preserve"> 15.0 ppb, </w:t>
              </w:r>
            </w:ins>
          </w:p>
          <w:p w14:paraId="2E63DA26" w14:textId="7793A098" w:rsidR="00244186" w:rsidRPr="00C25E38" w:rsidRDefault="00244186" w:rsidP="00C25E38">
            <w:pPr>
              <w:pStyle w:val="NoSpacing"/>
              <w:rPr>
                <w:ins w:id="298" w:author="James Midkiff" w:date="2021-06-02T12:39:00Z"/>
                <w:rFonts w:ascii="Garamond" w:hAnsi="Garamond" w:cs="Times New Roman"/>
                <w:sz w:val="22"/>
                <w:szCs w:val="22"/>
                <w:rPrChange w:id="299" w:author="James Midkiff" w:date="2021-06-02T12:42:00Z">
                  <w:rPr>
                    <w:ins w:id="300" w:author="James Midkiff" w:date="2021-06-02T12:39:00Z"/>
                    <w:rFonts w:ascii="Garamond" w:hAnsi="Garamond" w:cs="Times New Roman"/>
                  </w:rPr>
                </w:rPrChange>
              </w:rPr>
            </w:pPr>
            <w:ins w:id="301" w:author="James Midkiff" w:date="2021-06-02T12:39:00Z">
              <w:r w:rsidRPr="00C25E38">
                <w:rPr>
                  <w:rFonts w:ascii="Garamond" w:hAnsi="Garamond" w:cs="Times New Roman"/>
                  <w:sz w:val="22"/>
                  <w:szCs w:val="22"/>
                  <w:rPrChange w:id="302" w:author="James Midkiff" w:date="2021-06-02T12:42:00Z">
                    <w:rPr>
                      <w:rFonts w:ascii="Garamond" w:hAnsi="Garamond" w:cs="Times New Roman"/>
                    </w:rPr>
                  </w:rPrChange>
                </w:rPr>
                <w:t xml:space="preserve">1 = BG has a result </w:t>
              </w:r>
              <w:r w:rsidRPr="0045595E">
                <w:rPr>
                  <w:rFonts w:ascii="Garamond" w:hAnsi="Garamond" w:cs="Times New Roman"/>
                  <w:sz w:val="22"/>
                  <w:szCs w:val="22"/>
                  <w:u w:val="single"/>
                  <w:rPrChange w:id="303" w:author="James Midkiff" w:date="2021-06-02T12:48:00Z">
                    <w:rPr>
                      <w:rFonts w:ascii="Garamond" w:hAnsi="Garamond" w:cs="Times New Roman"/>
                    </w:rPr>
                  </w:rPrChange>
                </w:rPr>
                <w:t>&gt;</w:t>
              </w:r>
              <w:r w:rsidRPr="00C25E38">
                <w:rPr>
                  <w:rFonts w:ascii="Garamond" w:hAnsi="Garamond" w:cs="Times New Roman"/>
                  <w:sz w:val="22"/>
                  <w:szCs w:val="22"/>
                  <w:rPrChange w:id="304" w:author="James Midkiff" w:date="2021-06-02T12:42:00Z">
                    <w:rPr>
                      <w:rFonts w:ascii="Garamond" w:hAnsi="Garamond" w:cs="Times New Roman"/>
                    </w:rPr>
                  </w:rPrChange>
                </w:rPr>
                <w:t xml:space="preserve"> 5.0 ppb</w:t>
              </w:r>
            </w:ins>
            <w:ins w:id="305" w:author="James Midkiff" w:date="2021-06-02T13:38:00Z">
              <w:r>
                <w:rPr>
                  <w:rFonts w:ascii="Garamond" w:hAnsi="Garamond" w:cs="Times New Roman"/>
                  <w:sz w:val="22"/>
                  <w:szCs w:val="22"/>
                </w:rPr>
                <w:t xml:space="preserve"> and &lt;15.0 ppb,</w:t>
              </w:r>
            </w:ins>
          </w:p>
          <w:p w14:paraId="6397150D" w14:textId="10C261F4" w:rsidR="00244186" w:rsidRPr="00C25E38" w:rsidRDefault="00244186">
            <w:pPr>
              <w:pStyle w:val="NoSpacing"/>
              <w:rPr>
                <w:ins w:id="306" w:author="James Midkiff" w:date="2021-06-02T12:35:00Z"/>
                <w:rFonts w:ascii="Garamond" w:hAnsi="Garamond" w:cs="Times New Roman"/>
                <w:sz w:val="22"/>
                <w:szCs w:val="22"/>
                <w:rPrChange w:id="307" w:author="James Midkiff" w:date="2021-06-02T12:42:00Z">
                  <w:rPr>
                    <w:ins w:id="308" w:author="James Midkiff" w:date="2021-06-02T12:35:00Z"/>
                    <w:rFonts w:ascii="Garamond" w:hAnsi="Garamond" w:cs="Times New Roman"/>
                  </w:rPr>
                </w:rPrChange>
              </w:rPr>
              <w:pPrChange w:id="309" w:author="James Midkiff" w:date="2021-06-02T12:37:00Z">
                <w:pPr>
                  <w:pStyle w:val="NoSpacing"/>
                  <w:jc w:val="both"/>
                </w:pPr>
              </w:pPrChange>
            </w:pPr>
            <w:ins w:id="310" w:author="James Midkiff" w:date="2021-06-02T12:39:00Z">
              <w:r w:rsidRPr="00C25E38">
                <w:rPr>
                  <w:rFonts w:ascii="Garamond" w:hAnsi="Garamond" w:cs="Times New Roman"/>
                  <w:sz w:val="22"/>
                  <w:szCs w:val="22"/>
                  <w:rPrChange w:id="311" w:author="James Midkiff" w:date="2021-06-02T12:42:00Z">
                    <w:rPr>
                      <w:rFonts w:ascii="Garamond" w:hAnsi="Garamond" w:cs="Times New Roman"/>
                    </w:rPr>
                  </w:rPrChange>
                </w:rPr>
                <w:t>0 otherwise</w:t>
              </w:r>
            </w:ins>
          </w:p>
        </w:tc>
        <w:tc>
          <w:tcPr>
            <w:tcW w:w="2155" w:type="dxa"/>
            <w:vAlign w:val="center"/>
            <w:tcPrChange w:id="312" w:author="James Midkiff" w:date="2021-06-02T13:47:00Z">
              <w:tcPr>
                <w:tcW w:w="2155" w:type="dxa"/>
                <w:vAlign w:val="center"/>
              </w:tcPr>
            </w:tcPrChange>
          </w:tcPr>
          <w:p w14:paraId="6732E84B" w14:textId="77777777" w:rsidR="00244186" w:rsidRPr="00C25E38" w:rsidRDefault="00244186" w:rsidP="007B670A">
            <w:pPr>
              <w:pStyle w:val="NoSpacing"/>
              <w:jc w:val="both"/>
              <w:rPr>
                <w:ins w:id="313" w:author="James Midkiff" w:date="2021-06-02T12:40:00Z"/>
                <w:rFonts w:ascii="Garamond" w:hAnsi="Garamond" w:cs="Times New Roman"/>
                <w:sz w:val="22"/>
                <w:szCs w:val="22"/>
                <w:rPrChange w:id="314" w:author="James Midkiff" w:date="2021-06-02T12:42:00Z">
                  <w:rPr>
                    <w:ins w:id="315" w:author="James Midkiff" w:date="2021-06-02T12:40:00Z"/>
                    <w:rFonts w:ascii="Garamond" w:hAnsi="Garamond" w:cs="Times New Roman"/>
                  </w:rPr>
                </w:rPrChange>
              </w:rPr>
            </w:pPr>
            <w:ins w:id="316" w:author="James Midkiff" w:date="2021-06-02T12:40:00Z">
              <w:r w:rsidRPr="00C25E38">
                <w:rPr>
                  <w:rFonts w:ascii="Garamond" w:hAnsi="Garamond" w:cs="Times New Roman"/>
                  <w:sz w:val="22"/>
                  <w:szCs w:val="22"/>
                  <w:rPrChange w:id="317" w:author="James Midkiff" w:date="2021-06-02T12:42:00Z">
                    <w:rPr>
                      <w:rFonts w:ascii="Garamond" w:hAnsi="Garamond" w:cs="Times New Roman"/>
                    </w:rPr>
                  </w:rPrChange>
                </w:rPr>
                <w:t>C: 1</w:t>
              </w:r>
            </w:ins>
          </w:p>
          <w:p w14:paraId="09C1F8E3" w14:textId="77777777" w:rsidR="00244186" w:rsidRPr="00C25E38" w:rsidRDefault="00244186" w:rsidP="007B670A">
            <w:pPr>
              <w:pStyle w:val="NoSpacing"/>
              <w:jc w:val="both"/>
              <w:rPr>
                <w:ins w:id="318" w:author="James Midkiff" w:date="2021-06-02T12:40:00Z"/>
                <w:rFonts w:ascii="Garamond" w:hAnsi="Garamond" w:cs="Times New Roman"/>
                <w:sz w:val="22"/>
                <w:szCs w:val="22"/>
                <w:rPrChange w:id="319" w:author="James Midkiff" w:date="2021-06-02T12:42:00Z">
                  <w:rPr>
                    <w:ins w:id="320" w:author="James Midkiff" w:date="2021-06-02T12:40:00Z"/>
                    <w:rFonts w:ascii="Garamond" w:hAnsi="Garamond" w:cs="Times New Roman"/>
                  </w:rPr>
                </w:rPrChange>
              </w:rPr>
            </w:pPr>
            <w:ins w:id="321" w:author="James Midkiff" w:date="2021-06-02T12:40:00Z">
              <w:r w:rsidRPr="00C25E38">
                <w:rPr>
                  <w:rFonts w:ascii="Garamond" w:hAnsi="Garamond" w:cs="Times New Roman"/>
                  <w:sz w:val="22"/>
                  <w:szCs w:val="22"/>
                  <w:rPrChange w:id="322" w:author="James Midkiff" w:date="2021-06-02T12:42:00Z">
                    <w:rPr>
                      <w:rFonts w:ascii="Garamond" w:hAnsi="Garamond" w:cs="Times New Roman"/>
                    </w:rPr>
                  </w:rPrChange>
                </w:rPr>
                <w:t>Penalty: l2</w:t>
              </w:r>
            </w:ins>
          </w:p>
          <w:p w14:paraId="23F0935A" w14:textId="77777777" w:rsidR="00244186" w:rsidRPr="00C25E38" w:rsidRDefault="00244186" w:rsidP="007B670A">
            <w:pPr>
              <w:pStyle w:val="NoSpacing"/>
              <w:jc w:val="both"/>
              <w:rPr>
                <w:ins w:id="323" w:author="James Midkiff" w:date="2021-06-02T12:40:00Z"/>
                <w:rFonts w:ascii="Garamond" w:hAnsi="Garamond" w:cs="Times New Roman"/>
                <w:sz w:val="22"/>
                <w:szCs w:val="22"/>
                <w:rPrChange w:id="324" w:author="James Midkiff" w:date="2021-06-02T12:42:00Z">
                  <w:rPr>
                    <w:ins w:id="325" w:author="James Midkiff" w:date="2021-06-02T12:40:00Z"/>
                    <w:rFonts w:ascii="Garamond" w:hAnsi="Garamond" w:cs="Times New Roman"/>
                  </w:rPr>
                </w:rPrChange>
              </w:rPr>
            </w:pPr>
            <w:ins w:id="326" w:author="James Midkiff" w:date="2021-06-02T12:40:00Z">
              <w:r w:rsidRPr="00C25E38">
                <w:rPr>
                  <w:rFonts w:ascii="Garamond" w:hAnsi="Garamond" w:cs="Times New Roman"/>
                  <w:sz w:val="22"/>
                  <w:szCs w:val="22"/>
                  <w:rPrChange w:id="327" w:author="James Midkiff" w:date="2021-06-02T12:42:00Z">
                    <w:rPr>
                      <w:rFonts w:ascii="Garamond" w:hAnsi="Garamond" w:cs="Times New Roman"/>
                    </w:rPr>
                  </w:rPrChange>
                </w:rPr>
                <w:t>Solver: lbfgs</w:t>
              </w:r>
            </w:ins>
          </w:p>
          <w:p w14:paraId="2024A937" w14:textId="1DA06E57" w:rsidR="00244186" w:rsidRPr="00C25E38" w:rsidRDefault="00244186" w:rsidP="007B670A">
            <w:pPr>
              <w:pStyle w:val="NoSpacing"/>
              <w:jc w:val="both"/>
              <w:rPr>
                <w:ins w:id="328" w:author="James Midkiff" w:date="2021-06-02T12:33:00Z"/>
                <w:rFonts w:ascii="Garamond" w:hAnsi="Garamond" w:cs="Times New Roman"/>
                <w:sz w:val="22"/>
                <w:szCs w:val="22"/>
                <w:rPrChange w:id="329" w:author="James Midkiff" w:date="2021-06-02T12:42:00Z">
                  <w:rPr>
                    <w:ins w:id="330" w:author="James Midkiff" w:date="2021-06-02T12:33:00Z"/>
                    <w:rFonts w:ascii="Garamond" w:hAnsi="Garamond" w:cs="Times New Roman"/>
                  </w:rPr>
                </w:rPrChange>
              </w:rPr>
            </w:pPr>
            <w:ins w:id="331" w:author="James Midkiff" w:date="2021-06-02T12:40:00Z">
              <w:r w:rsidRPr="00C25E38">
                <w:rPr>
                  <w:rFonts w:ascii="Garamond" w:hAnsi="Garamond" w:cs="Times New Roman"/>
                  <w:sz w:val="22"/>
                  <w:szCs w:val="22"/>
                  <w:rPrChange w:id="332" w:author="James Midkiff" w:date="2021-06-02T12:42:00Z">
                    <w:rPr>
                      <w:rFonts w:ascii="Garamond" w:hAnsi="Garamond" w:cs="Times New Roman"/>
                    </w:rPr>
                  </w:rPrChange>
                </w:rPr>
                <w:t xml:space="preserve">Class </w:t>
              </w:r>
            </w:ins>
            <w:ins w:id="333" w:author="James Midkiff" w:date="2021-06-02T13:46:00Z">
              <w:r>
                <w:rPr>
                  <w:rFonts w:ascii="Garamond" w:hAnsi="Garamond" w:cs="Times New Roman"/>
                  <w:sz w:val="22"/>
                  <w:szCs w:val="22"/>
                </w:rPr>
                <w:t>w</w:t>
              </w:r>
            </w:ins>
            <w:ins w:id="334" w:author="James Midkiff" w:date="2021-06-02T12:40:00Z">
              <w:r w:rsidRPr="00C25E38">
                <w:rPr>
                  <w:rFonts w:ascii="Garamond" w:hAnsi="Garamond" w:cs="Times New Roman"/>
                  <w:sz w:val="22"/>
                  <w:szCs w:val="22"/>
                  <w:rPrChange w:id="335" w:author="James Midkiff" w:date="2021-06-02T12:42:00Z">
                    <w:rPr>
                      <w:rFonts w:ascii="Garamond" w:hAnsi="Garamond" w:cs="Times New Roman"/>
                    </w:rPr>
                  </w:rPrChange>
                </w:rPr>
                <w:t>eight: None</w:t>
              </w:r>
            </w:ins>
          </w:p>
        </w:tc>
        <w:tc>
          <w:tcPr>
            <w:tcW w:w="912" w:type="dxa"/>
            <w:vAlign w:val="center"/>
            <w:tcPrChange w:id="336" w:author="James Midkiff" w:date="2021-06-02T13:47:00Z">
              <w:tcPr>
                <w:tcW w:w="997" w:type="dxa"/>
                <w:gridSpan w:val="2"/>
                <w:vAlign w:val="center"/>
              </w:tcPr>
            </w:tcPrChange>
          </w:tcPr>
          <w:p w14:paraId="397C7600" w14:textId="44C9B1A2" w:rsidR="00244186" w:rsidRPr="00C25E38" w:rsidRDefault="00244186">
            <w:pPr>
              <w:jc w:val="right"/>
              <w:rPr>
                <w:ins w:id="337" w:author="James Midkiff" w:date="2021-06-02T12:33:00Z"/>
                <w:sz w:val="22"/>
                <w:szCs w:val="22"/>
                <w:rPrChange w:id="338" w:author="James Midkiff" w:date="2021-06-02T12:42:00Z">
                  <w:rPr>
                    <w:ins w:id="339" w:author="James Midkiff" w:date="2021-06-02T12:33:00Z"/>
                    <w:rFonts w:ascii="Garamond" w:hAnsi="Garamond" w:cs="Times New Roman"/>
                  </w:rPr>
                </w:rPrChange>
              </w:rPr>
              <w:pPrChange w:id="340" w:author="James Midkiff" w:date="2021-06-02T12:51:00Z">
                <w:pPr>
                  <w:pStyle w:val="NoSpacing"/>
                  <w:jc w:val="both"/>
                </w:pPr>
              </w:pPrChange>
            </w:pPr>
            <w:ins w:id="341" w:author="James Midkiff" w:date="2021-06-02T12:41:00Z">
              <w:r w:rsidRPr="00C25E38">
                <w:rPr>
                  <w:sz w:val="22"/>
                  <w:szCs w:val="22"/>
                  <w:rPrChange w:id="342" w:author="James Midkiff" w:date="2021-06-02T12:42:00Z">
                    <w:rPr/>
                  </w:rPrChange>
                </w:rPr>
                <w:t>0.5669</w:t>
              </w:r>
            </w:ins>
          </w:p>
        </w:tc>
        <w:tc>
          <w:tcPr>
            <w:tcW w:w="1085" w:type="dxa"/>
            <w:vAlign w:val="center"/>
            <w:tcPrChange w:id="343" w:author="James Midkiff" w:date="2021-06-02T13:47:00Z">
              <w:tcPr>
                <w:tcW w:w="1085" w:type="dxa"/>
                <w:gridSpan w:val="2"/>
                <w:vAlign w:val="center"/>
              </w:tcPr>
            </w:tcPrChange>
          </w:tcPr>
          <w:p w14:paraId="76C7C1BA" w14:textId="71F821A7" w:rsidR="00244186" w:rsidRPr="00C25E38" w:rsidRDefault="00244186">
            <w:pPr>
              <w:pStyle w:val="NoSpacing"/>
              <w:jc w:val="right"/>
              <w:rPr>
                <w:ins w:id="344" w:author="James Midkiff" w:date="2021-06-02T12:33:00Z"/>
                <w:rFonts w:ascii="Garamond" w:hAnsi="Garamond" w:cs="Times New Roman"/>
                <w:sz w:val="22"/>
                <w:szCs w:val="22"/>
                <w:rPrChange w:id="345" w:author="James Midkiff" w:date="2021-06-02T12:42:00Z">
                  <w:rPr>
                    <w:ins w:id="346" w:author="James Midkiff" w:date="2021-06-02T12:33:00Z"/>
                    <w:rFonts w:ascii="Garamond" w:hAnsi="Garamond" w:cs="Times New Roman"/>
                  </w:rPr>
                </w:rPrChange>
              </w:rPr>
              <w:pPrChange w:id="347" w:author="James Midkiff" w:date="2021-06-02T12:51:00Z">
                <w:pPr>
                  <w:pStyle w:val="NoSpacing"/>
                  <w:jc w:val="both"/>
                </w:pPr>
              </w:pPrChange>
            </w:pPr>
            <w:ins w:id="348" w:author="James Midkiff" w:date="2021-06-02T12:41:00Z">
              <w:r w:rsidRPr="00C25E38">
                <w:rPr>
                  <w:rFonts w:ascii="Garamond" w:hAnsi="Garamond" w:cs="Times New Roman"/>
                  <w:sz w:val="22"/>
                  <w:szCs w:val="22"/>
                  <w:rPrChange w:id="349" w:author="James Midkiff" w:date="2021-06-02T12:42:00Z">
                    <w:rPr>
                      <w:rFonts w:ascii="Garamond" w:hAnsi="Garamond" w:cs="Times New Roman"/>
                    </w:rPr>
                  </w:rPrChange>
                </w:rPr>
                <w:t>0.5669</w:t>
              </w:r>
            </w:ins>
          </w:p>
        </w:tc>
        <w:tc>
          <w:tcPr>
            <w:tcW w:w="1085" w:type="dxa"/>
            <w:vAlign w:val="center"/>
            <w:tcPrChange w:id="350" w:author="James Midkiff" w:date="2021-06-02T13:47:00Z">
              <w:tcPr>
                <w:tcW w:w="1085" w:type="dxa"/>
                <w:gridSpan w:val="2"/>
                <w:vAlign w:val="center"/>
              </w:tcPr>
            </w:tcPrChange>
          </w:tcPr>
          <w:p w14:paraId="685FF3B4" w14:textId="6889256D" w:rsidR="00244186" w:rsidRPr="00C25E38" w:rsidRDefault="00244186">
            <w:pPr>
              <w:pStyle w:val="NoSpacing"/>
              <w:jc w:val="right"/>
              <w:rPr>
                <w:ins w:id="351" w:author="James Midkiff" w:date="2021-06-02T12:33:00Z"/>
                <w:rFonts w:ascii="Garamond" w:hAnsi="Garamond" w:cs="Times New Roman"/>
                <w:sz w:val="22"/>
                <w:szCs w:val="22"/>
                <w:rPrChange w:id="352" w:author="James Midkiff" w:date="2021-06-02T12:42:00Z">
                  <w:rPr>
                    <w:ins w:id="353" w:author="James Midkiff" w:date="2021-06-02T12:33:00Z"/>
                    <w:rFonts w:ascii="Garamond" w:hAnsi="Garamond" w:cs="Times New Roman"/>
                  </w:rPr>
                </w:rPrChange>
              </w:rPr>
              <w:pPrChange w:id="354" w:author="James Midkiff" w:date="2021-06-02T12:51:00Z">
                <w:pPr>
                  <w:pStyle w:val="NoSpacing"/>
                  <w:jc w:val="both"/>
                </w:pPr>
              </w:pPrChange>
            </w:pPr>
            <w:ins w:id="355" w:author="James Midkiff" w:date="2021-06-02T12:41:00Z">
              <w:r w:rsidRPr="00C25E38">
                <w:rPr>
                  <w:rFonts w:ascii="Garamond" w:hAnsi="Garamond" w:cs="Times New Roman"/>
                  <w:sz w:val="22"/>
                  <w:szCs w:val="22"/>
                  <w:rPrChange w:id="356" w:author="James Midkiff" w:date="2021-06-02T12:42:00Z">
                    <w:rPr>
                      <w:rFonts w:ascii="Garamond" w:hAnsi="Garamond" w:cs="Times New Roman"/>
                    </w:rPr>
                  </w:rPrChange>
                </w:rPr>
                <w:t>0.582</w:t>
              </w:r>
            </w:ins>
          </w:p>
        </w:tc>
      </w:tr>
      <w:tr w:rsidR="00244186" w14:paraId="035D60A1" w14:textId="77777777" w:rsidTr="00244186">
        <w:trPr>
          <w:trHeight w:val="308"/>
          <w:jc w:val="center"/>
          <w:ins w:id="357" w:author="James Midkiff" w:date="2021-06-02T12:33:00Z"/>
          <w:trPrChange w:id="358" w:author="James Midkiff" w:date="2021-06-02T13:47:00Z">
            <w:trPr>
              <w:trHeight w:val="308"/>
              <w:jc w:val="center"/>
            </w:trPr>
          </w:trPrChange>
        </w:trPr>
        <w:tc>
          <w:tcPr>
            <w:tcW w:w="815" w:type="dxa"/>
            <w:vAlign w:val="center"/>
            <w:tcPrChange w:id="359" w:author="James Midkiff" w:date="2021-06-02T13:47:00Z">
              <w:tcPr>
                <w:tcW w:w="815" w:type="dxa"/>
              </w:tcPr>
            </w:tcPrChange>
          </w:tcPr>
          <w:p w14:paraId="40868E16" w14:textId="029C0D03" w:rsidR="00C529EE" w:rsidRPr="00244186" w:rsidRDefault="00C529EE" w:rsidP="00C529EE">
            <w:pPr>
              <w:pStyle w:val="NoSpacing"/>
              <w:jc w:val="right"/>
              <w:rPr>
                <w:ins w:id="360" w:author="James Midkiff" w:date="2021-06-02T13:43:00Z"/>
                <w:rFonts w:ascii="Garamond" w:hAnsi="Garamond" w:cs="Times New Roman"/>
                <w:sz w:val="22"/>
                <w:szCs w:val="22"/>
              </w:rPr>
              <w:pPrChange w:id="361" w:author="Tarren Peterson" w:date="2021-06-02T16:30:00Z">
                <w:pPr>
                  <w:pStyle w:val="NoSpacing"/>
                  <w:jc w:val="both"/>
                </w:pPr>
              </w:pPrChange>
            </w:pPr>
            <w:ins w:id="362" w:author="Tarren Peterson" w:date="2021-06-02T16:30:00Z">
              <w:r>
                <w:rPr>
                  <w:rFonts w:ascii="Garamond" w:hAnsi="Garamond" w:cs="Times New Roman"/>
                  <w:sz w:val="22"/>
                  <w:szCs w:val="22"/>
                </w:rPr>
                <w:t>4</w:t>
              </w:r>
            </w:ins>
          </w:p>
        </w:tc>
        <w:tc>
          <w:tcPr>
            <w:tcW w:w="1434" w:type="dxa"/>
            <w:vAlign w:val="center"/>
            <w:tcPrChange w:id="363" w:author="James Midkiff" w:date="2021-06-02T13:47:00Z">
              <w:tcPr>
                <w:tcW w:w="1434" w:type="dxa"/>
                <w:vAlign w:val="center"/>
              </w:tcPr>
            </w:tcPrChange>
          </w:tcPr>
          <w:p w14:paraId="7D47E54D" w14:textId="17F12859" w:rsidR="00244186" w:rsidRPr="00C25E38" w:rsidRDefault="00C529EE" w:rsidP="007B670A">
            <w:pPr>
              <w:pStyle w:val="NoSpacing"/>
              <w:jc w:val="both"/>
              <w:rPr>
                <w:ins w:id="364" w:author="James Midkiff" w:date="2021-06-02T12:33:00Z"/>
                <w:rFonts w:ascii="Garamond" w:hAnsi="Garamond" w:cs="Times New Roman"/>
                <w:sz w:val="22"/>
                <w:szCs w:val="22"/>
                <w:rPrChange w:id="365" w:author="James Midkiff" w:date="2021-06-02T12:42:00Z">
                  <w:rPr>
                    <w:ins w:id="366" w:author="James Midkiff" w:date="2021-06-02T12:33:00Z"/>
                    <w:rFonts w:ascii="Garamond" w:hAnsi="Garamond" w:cs="Times New Roman"/>
                  </w:rPr>
                </w:rPrChange>
              </w:rPr>
            </w:pPr>
            <w:ins w:id="367" w:author="Tarren Peterson" w:date="2021-06-02T16:30:00Z">
              <w:r>
                <w:rPr>
                  <w:rFonts w:ascii="Garamond" w:hAnsi="Garamond" w:cs="Times New Roman"/>
                  <w:sz w:val="22"/>
                  <w:szCs w:val="22"/>
                </w:rPr>
                <w:t>Random Forest</w:t>
              </w:r>
            </w:ins>
          </w:p>
        </w:tc>
        <w:tc>
          <w:tcPr>
            <w:tcW w:w="1165" w:type="dxa"/>
            <w:vAlign w:val="center"/>
            <w:tcPrChange w:id="368" w:author="James Midkiff" w:date="2021-06-02T13:47:00Z">
              <w:tcPr>
                <w:tcW w:w="1165" w:type="dxa"/>
                <w:vAlign w:val="center"/>
              </w:tcPr>
            </w:tcPrChange>
          </w:tcPr>
          <w:p w14:paraId="4A34C6B7" w14:textId="1F0E3A6E" w:rsidR="00244186" w:rsidRPr="00C25E38" w:rsidRDefault="00244186" w:rsidP="007B670A">
            <w:pPr>
              <w:pStyle w:val="NoSpacing"/>
              <w:jc w:val="both"/>
              <w:rPr>
                <w:ins w:id="369" w:author="James Midkiff" w:date="2021-06-02T12:33:00Z"/>
                <w:rFonts w:ascii="Garamond" w:hAnsi="Garamond" w:cs="Times New Roman"/>
                <w:sz w:val="22"/>
                <w:szCs w:val="22"/>
                <w:rPrChange w:id="370" w:author="James Midkiff" w:date="2021-06-02T12:42:00Z">
                  <w:rPr>
                    <w:ins w:id="371" w:author="James Midkiff" w:date="2021-06-02T12:33:00Z"/>
                    <w:rFonts w:ascii="Garamond" w:hAnsi="Garamond" w:cs="Times New Roman"/>
                  </w:rPr>
                </w:rPrChange>
              </w:rPr>
            </w:pPr>
            <w:ins w:id="372" w:author="James Midkiff" w:date="2021-06-02T13:31:00Z">
              <w:r>
                <w:rPr>
                  <w:rFonts w:ascii="Garamond" w:hAnsi="Garamond" w:cs="Times New Roman"/>
                  <w:sz w:val="22"/>
                  <w:szCs w:val="22"/>
                </w:rPr>
                <w:t>Random Forest</w:t>
              </w:r>
            </w:ins>
          </w:p>
        </w:tc>
        <w:tc>
          <w:tcPr>
            <w:tcW w:w="2244" w:type="dxa"/>
            <w:vAlign w:val="center"/>
            <w:tcPrChange w:id="373" w:author="James Midkiff" w:date="2021-06-02T13:47:00Z">
              <w:tcPr>
                <w:tcW w:w="2244" w:type="dxa"/>
                <w:vAlign w:val="center"/>
              </w:tcPr>
            </w:tcPrChange>
          </w:tcPr>
          <w:p w14:paraId="332292DE" w14:textId="77777777" w:rsidR="00F818F8" w:rsidRPr="00C62A33" w:rsidRDefault="00F818F8" w:rsidP="00F818F8">
            <w:pPr>
              <w:pStyle w:val="NoSpacing"/>
              <w:rPr>
                <w:ins w:id="374" w:author="Tarren Peterson" w:date="2021-06-02T16:36:00Z"/>
                <w:rFonts w:ascii="Garamond" w:hAnsi="Garamond" w:cs="Times New Roman"/>
                <w:sz w:val="22"/>
                <w:szCs w:val="22"/>
              </w:rPr>
            </w:pPr>
            <w:ins w:id="375" w:author="Tarren Peterson" w:date="2021-06-02T16:36:00Z">
              <w:r w:rsidRPr="00C62A33">
                <w:rPr>
                  <w:rFonts w:ascii="Garamond" w:hAnsi="Garamond" w:cs="Times New Roman"/>
                  <w:sz w:val="22"/>
                  <w:szCs w:val="22"/>
                </w:rPr>
                <w:t xml:space="preserve">1 = BG has a result </w:t>
              </w:r>
              <w:r w:rsidRPr="00C62A33">
                <w:rPr>
                  <w:rFonts w:ascii="Garamond" w:hAnsi="Garamond" w:cs="Times New Roman"/>
                  <w:sz w:val="22"/>
                  <w:szCs w:val="22"/>
                  <w:u w:val="single"/>
                </w:rPr>
                <w:t>&gt;</w:t>
              </w:r>
              <w:r w:rsidRPr="00C62A33">
                <w:rPr>
                  <w:rFonts w:ascii="Garamond" w:hAnsi="Garamond" w:cs="Times New Roman"/>
                  <w:sz w:val="22"/>
                  <w:szCs w:val="22"/>
                </w:rPr>
                <w:t>15.0 ppb</w:t>
              </w:r>
              <w:r w:rsidRPr="00C62A33">
                <w:rPr>
                  <w:rFonts w:ascii="Garamond" w:hAnsi="Garamond" w:cs="Times New Roman"/>
                  <w:sz w:val="22"/>
                  <w:szCs w:val="22"/>
                </w:rPr>
                <w:t>,</w:t>
              </w:r>
            </w:ins>
          </w:p>
          <w:p w14:paraId="0A2A10A2" w14:textId="5069106F" w:rsidR="00244186" w:rsidRPr="00C25E38" w:rsidRDefault="00F818F8" w:rsidP="00F818F8">
            <w:pPr>
              <w:pStyle w:val="NoSpacing"/>
              <w:rPr>
                <w:ins w:id="376" w:author="James Midkiff" w:date="2021-06-02T12:35:00Z"/>
                <w:rFonts w:ascii="Garamond" w:hAnsi="Garamond" w:cs="Times New Roman"/>
                <w:sz w:val="22"/>
                <w:szCs w:val="22"/>
                <w:rPrChange w:id="377" w:author="James Midkiff" w:date="2021-06-02T12:42:00Z">
                  <w:rPr>
                    <w:ins w:id="378" w:author="James Midkiff" w:date="2021-06-02T12:35:00Z"/>
                    <w:rFonts w:ascii="Garamond" w:hAnsi="Garamond" w:cs="Times New Roman"/>
                  </w:rPr>
                </w:rPrChange>
              </w:rPr>
              <w:pPrChange w:id="379" w:author="James Midkiff" w:date="2021-06-02T12:37:00Z">
                <w:pPr>
                  <w:pStyle w:val="NoSpacing"/>
                  <w:jc w:val="both"/>
                </w:pPr>
              </w:pPrChange>
            </w:pPr>
            <w:ins w:id="380" w:author="Tarren Peterson" w:date="2021-06-02T16:36:00Z">
              <w:r w:rsidRPr="00C62A33">
                <w:rPr>
                  <w:rFonts w:ascii="Garamond" w:hAnsi="Garamond" w:cs="Times New Roman"/>
                  <w:sz w:val="22"/>
                  <w:szCs w:val="22"/>
                </w:rPr>
                <w:t>0 otherwise</w:t>
              </w:r>
            </w:ins>
          </w:p>
        </w:tc>
        <w:tc>
          <w:tcPr>
            <w:tcW w:w="2155" w:type="dxa"/>
            <w:vAlign w:val="center"/>
            <w:tcPrChange w:id="381" w:author="James Midkiff" w:date="2021-06-02T13:47:00Z">
              <w:tcPr>
                <w:tcW w:w="2155" w:type="dxa"/>
                <w:vAlign w:val="center"/>
              </w:tcPr>
            </w:tcPrChange>
          </w:tcPr>
          <w:p w14:paraId="149889DE" w14:textId="77777777" w:rsidR="00244186" w:rsidRDefault="00F818F8" w:rsidP="007B670A">
            <w:pPr>
              <w:pStyle w:val="NoSpacing"/>
              <w:jc w:val="both"/>
              <w:rPr>
                <w:ins w:id="382" w:author="Tarren Peterson" w:date="2021-06-02T16:39:00Z"/>
                <w:rFonts w:ascii="Garamond" w:hAnsi="Garamond" w:cs="Times New Roman"/>
                <w:sz w:val="22"/>
                <w:szCs w:val="22"/>
              </w:rPr>
            </w:pPr>
            <w:proofErr w:type="spellStart"/>
            <w:ins w:id="383" w:author="Tarren Peterson" w:date="2021-06-02T16:38:00Z">
              <w:r>
                <w:rPr>
                  <w:rFonts w:ascii="Garamond" w:hAnsi="Garamond" w:cs="Times New Roman"/>
                  <w:sz w:val="22"/>
                  <w:szCs w:val="22"/>
                </w:rPr>
                <w:t>N_</w:t>
              </w:r>
            </w:ins>
            <w:ins w:id="384" w:author="Tarren Peterson" w:date="2021-06-02T16:39:00Z">
              <w:r>
                <w:rPr>
                  <w:rFonts w:ascii="Garamond" w:hAnsi="Garamond" w:cs="Times New Roman"/>
                  <w:sz w:val="22"/>
                  <w:szCs w:val="22"/>
                </w:rPr>
                <w:t>Estimators</w:t>
              </w:r>
              <w:proofErr w:type="spellEnd"/>
              <w:r>
                <w:rPr>
                  <w:rFonts w:ascii="Garamond" w:hAnsi="Garamond" w:cs="Times New Roman"/>
                  <w:sz w:val="22"/>
                  <w:szCs w:val="22"/>
                </w:rPr>
                <w:t xml:space="preserve"> = 1000</w:t>
              </w:r>
            </w:ins>
          </w:p>
          <w:p w14:paraId="03D95895" w14:textId="77777777" w:rsidR="00F818F8" w:rsidRDefault="00F818F8" w:rsidP="007B670A">
            <w:pPr>
              <w:pStyle w:val="NoSpacing"/>
              <w:jc w:val="both"/>
              <w:rPr>
                <w:ins w:id="385" w:author="Tarren Peterson" w:date="2021-06-02T16:39:00Z"/>
                <w:rFonts w:ascii="Garamond" w:hAnsi="Garamond" w:cs="Times New Roman"/>
                <w:sz w:val="22"/>
                <w:szCs w:val="22"/>
              </w:rPr>
            </w:pPr>
            <w:ins w:id="386" w:author="Tarren Peterson" w:date="2021-06-02T16:39:00Z">
              <w:r>
                <w:rPr>
                  <w:rFonts w:ascii="Garamond" w:hAnsi="Garamond" w:cs="Times New Roman"/>
                  <w:sz w:val="22"/>
                  <w:szCs w:val="22"/>
                </w:rPr>
                <w:t>Criterion = Gini</w:t>
              </w:r>
            </w:ins>
          </w:p>
          <w:p w14:paraId="3452DF8F" w14:textId="77777777" w:rsidR="00F818F8" w:rsidRDefault="00F818F8" w:rsidP="007B670A">
            <w:pPr>
              <w:pStyle w:val="NoSpacing"/>
              <w:jc w:val="both"/>
              <w:rPr>
                <w:ins w:id="387" w:author="Tarren Peterson" w:date="2021-06-02T16:39:00Z"/>
                <w:rFonts w:ascii="Garamond" w:hAnsi="Garamond" w:cs="Times New Roman"/>
                <w:sz w:val="22"/>
                <w:szCs w:val="22"/>
              </w:rPr>
            </w:pPr>
            <w:ins w:id="388" w:author="Tarren Peterson" w:date="2021-06-02T16:39:00Z">
              <w:r>
                <w:rPr>
                  <w:rFonts w:ascii="Garamond" w:hAnsi="Garamond" w:cs="Times New Roman"/>
                  <w:sz w:val="22"/>
                  <w:szCs w:val="22"/>
                </w:rPr>
                <w:t>Max Depth = 5</w:t>
              </w:r>
            </w:ins>
          </w:p>
          <w:p w14:paraId="65B82B2D" w14:textId="4F7B70F8" w:rsidR="00F818F8" w:rsidRPr="00C25E38" w:rsidRDefault="00F818F8" w:rsidP="007B670A">
            <w:pPr>
              <w:pStyle w:val="NoSpacing"/>
              <w:jc w:val="both"/>
              <w:rPr>
                <w:ins w:id="389" w:author="James Midkiff" w:date="2021-06-02T12:33:00Z"/>
                <w:rFonts w:ascii="Garamond" w:hAnsi="Garamond" w:cs="Times New Roman"/>
                <w:sz w:val="22"/>
                <w:szCs w:val="22"/>
                <w:rPrChange w:id="390" w:author="James Midkiff" w:date="2021-06-02T12:42:00Z">
                  <w:rPr>
                    <w:ins w:id="391" w:author="James Midkiff" w:date="2021-06-02T12:33:00Z"/>
                    <w:rFonts w:ascii="Garamond" w:hAnsi="Garamond" w:cs="Times New Roman"/>
                  </w:rPr>
                </w:rPrChange>
              </w:rPr>
            </w:pPr>
            <w:ins w:id="392" w:author="Tarren Peterson" w:date="2021-06-02T16:39:00Z">
              <w:r>
                <w:rPr>
                  <w:rFonts w:ascii="Garamond" w:hAnsi="Garamond" w:cs="Times New Roman"/>
                  <w:sz w:val="22"/>
                  <w:szCs w:val="22"/>
                </w:rPr>
                <w:t>Min Samples Split = 2</w:t>
              </w:r>
            </w:ins>
          </w:p>
        </w:tc>
        <w:tc>
          <w:tcPr>
            <w:tcW w:w="912" w:type="dxa"/>
            <w:vAlign w:val="center"/>
            <w:tcPrChange w:id="393" w:author="James Midkiff" w:date="2021-06-02T13:47:00Z">
              <w:tcPr>
                <w:tcW w:w="997" w:type="dxa"/>
                <w:gridSpan w:val="2"/>
                <w:vAlign w:val="center"/>
              </w:tcPr>
            </w:tcPrChange>
          </w:tcPr>
          <w:p w14:paraId="655D4F3D" w14:textId="353004C3" w:rsidR="00244186" w:rsidRPr="00C25E38" w:rsidRDefault="00F818F8">
            <w:pPr>
              <w:pStyle w:val="NoSpacing"/>
              <w:jc w:val="right"/>
              <w:rPr>
                <w:ins w:id="394" w:author="James Midkiff" w:date="2021-06-02T12:33:00Z"/>
                <w:rFonts w:ascii="Garamond" w:hAnsi="Garamond" w:cs="Times New Roman"/>
                <w:sz w:val="22"/>
                <w:szCs w:val="22"/>
                <w:rPrChange w:id="395" w:author="James Midkiff" w:date="2021-06-02T12:42:00Z">
                  <w:rPr>
                    <w:ins w:id="396" w:author="James Midkiff" w:date="2021-06-02T12:33:00Z"/>
                    <w:rFonts w:ascii="Garamond" w:hAnsi="Garamond" w:cs="Times New Roman"/>
                  </w:rPr>
                </w:rPrChange>
              </w:rPr>
              <w:pPrChange w:id="397" w:author="James Midkiff" w:date="2021-06-02T12:51:00Z">
                <w:pPr>
                  <w:pStyle w:val="NoSpacing"/>
                  <w:jc w:val="both"/>
                </w:pPr>
              </w:pPrChange>
            </w:pPr>
            <w:ins w:id="398" w:author="Tarren Peterson" w:date="2021-06-02T16:38:00Z">
              <w:r>
                <w:rPr>
                  <w:rFonts w:ascii="Garamond" w:hAnsi="Garamond" w:cs="Times New Roman"/>
                  <w:sz w:val="22"/>
                  <w:szCs w:val="22"/>
                </w:rPr>
                <w:t>0.1968</w:t>
              </w:r>
            </w:ins>
          </w:p>
        </w:tc>
        <w:tc>
          <w:tcPr>
            <w:tcW w:w="1085" w:type="dxa"/>
            <w:vAlign w:val="center"/>
            <w:tcPrChange w:id="399" w:author="James Midkiff" w:date="2021-06-02T13:47:00Z">
              <w:tcPr>
                <w:tcW w:w="1085" w:type="dxa"/>
                <w:gridSpan w:val="2"/>
                <w:vAlign w:val="center"/>
              </w:tcPr>
            </w:tcPrChange>
          </w:tcPr>
          <w:p w14:paraId="47B5B498" w14:textId="5E1999B5" w:rsidR="00244186" w:rsidRPr="00C25E38" w:rsidRDefault="00F818F8">
            <w:pPr>
              <w:pStyle w:val="NoSpacing"/>
              <w:jc w:val="right"/>
              <w:rPr>
                <w:ins w:id="400" w:author="James Midkiff" w:date="2021-06-02T12:33:00Z"/>
                <w:rFonts w:ascii="Garamond" w:hAnsi="Garamond" w:cs="Times New Roman"/>
                <w:sz w:val="22"/>
                <w:szCs w:val="22"/>
                <w:rPrChange w:id="401" w:author="James Midkiff" w:date="2021-06-02T12:42:00Z">
                  <w:rPr>
                    <w:ins w:id="402" w:author="James Midkiff" w:date="2021-06-02T12:33:00Z"/>
                    <w:rFonts w:ascii="Garamond" w:hAnsi="Garamond" w:cs="Times New Roman"/>
                  </w:rPr>
                </w:rPrChange>
              </w:rPr>
              <w:pPrChange w:id="403" w:author="James Midkiff" w:date="2021-06-02T12:51:00Z">
                <w:pPr>
                  <w:pStyle w:val="NoSpacing"/>
                  <w:jc w:val="both"/>
                </w:pPr>
              </w:pPrChange>
            </w:pPr>
            <w:ins w:id="404" w:author="Tarren Peterson" w:date="2021-06-02T16:38:00Z">
              <w:r>
                <w:rPr>
                  <w:rFonts w:ascii="Garamond" w:hAnsi="Garamond" w:cs="Times New Roman"/>
                  <w:sz w:val="22"/>
                  <w:szCs w:val="22"/>
                </w:rPr>
                <w:t>0.7601</w:t>
              </w:r>
            </w:ins>
          </w:p>
        </w:tc>
        <w:tc>
          <w:tcPr>
            <w:tcW w:w="1085" w:type="dxa"/>
            <w:vAlign w:val="center"/>
            <w:tcPrChange w:id="405" w:author="James Midkiff" w:date="2021-06-02T13:47:00Z">
              <w:tcPr>
                <w:tcW w:w="1085" w:type="dxa"/>
                <w:gridSpan w:val="2"/>
                <w:vAlign w:val="center"/>
              </w:tcPr>
            </w:tcPrChange>
          </w:tcPr>
          <w:p w14:paraId="20DE1877" w14:textId="26DB99A5" w:rsidR="00244186" w:rsidRPr="00C25E38" w:rsidRDefault="00F818F8">
            <w:pPr>
              <w:pStyle w:val="NoSpacing"/>
              <w:jc w:val="right"/>
              <w:rPr>
                <w:ins w:id="406" w:author="James Midkiff" w:date="2021-06-02T12:33:00Z"/>
                <w:rFonts w:ascii="Garamond" w:hAnsi="Garamond" w:cs="Times New Roman"/>
                <w:sz w:val="22"/>
                <w:szCs w:val="22"/>
                <w:rPrChange w:id="407" w:author="James Midkiff" w:date="2021-06-02T12:42:00Z">
                  <w:rPr>
                    <w:ins w:id="408" w:author="James Midkiff" w:date="2021-06-02T12:33:00Z"/>
                    <w:rFonts w:ascii="Garamond" w:hAnsi="Garamond" w:cs="Times New Roman"/>
                  </w:rPr>
                </w:rPrChange>
              </w:rPr>
              <w:pPrChange w:id="409" w:author="James Midkiff" w:date="2021-06-02T12:51:00Z">
                <w:pPr>
                  <w:pStyle w:val="NoSpacing"/>
                  <w:jc w:val="both"/>
                </w:pPr>
              </w:pPrChange>
            </w:pPr>
            <w:ins w:id="410" w:author="Tarren Peterson" w:date="2021-06-02T16:38:00Z">
              <w:r>
                <w:rPr>
                  <w:rFonts w:ascii="Garamond" w:hAnsi="Garamond" w:cs="Times New Roman"/>
                  <w:sz w:val="22"/>
                  <w:szCs w:val="22"/>
                </w:rPr>
                <w:t>0.6423</w:t>
              </w:r>
            </w:ins>
          </w:p>
        </w:tc>
      </w:tr>
      <w:tr w:rsidR="00C529EE" w14:paraId="2724187F" w14:textId="77777777" w:rsidTr="00244186">
        <w:trPr>
          <w:trHeight w:val="308"/>
          <w:jc w:val="center"/>
          <w:ins w:id="411" w:author="James Midkiff" w:date="2021-06-02T12:33:00Z"/>
          <w:trPrChange w:id="412" w:author="James Midkiff" w:date="2021-06-02T13:47:00Z">
            <w:trPr>
              <w:trHeight w:val="308"/>
              <w:jc w:val="center"/>
            </w:trPr>
          </w:trPrChange>
        </w:trPr>
        <w:tc>
          <w:tcPr>
            <w:tcW w:w="815" w:type="dxa"/>
            <w:vAlign w:val="center"/>
            <w:tcPrChange w:id="413" w:author="James Midkiff" w:date="2021-06-02T13:47:00Z">
              <w:tcPr>
                <w:tcW w:w="815" w:type="dxa"/>
              </w:tcPr>
            </w:tcPrChange>
          </w:tcPr>
          <w:p w14:paraId="487C669E" w14:textId="37ABD4ED" w:rsidR="00C529EE" w:rsidRPr="00244186" w:rsidRDefault="00C529EE" w:rsidP="00C529EE">
            <w:pPr>
              <w:pStyle w:val="NoSpacing"/>
              <w:jc w:val="right"/>
              <w:rPr>
                <w:ins w:id="414" w:author="James Midkiff" w:date="2021-06-02T13:43:00Z"/>
                <w:rFonts w:ascii="Garamond" w:hAnsi="Garamond" w:cs="Times New Roman"/>
                <w:sz w:val="22"/>
                <w:szCs w:val="22"/>
              </w:rPr>
              <w:pPrChange w:id="415" w:author="James Midkiff" w:date="2021-06-02T13:43:00Z">
                <w:pPr>
                  <w:pStyle w:val="NoSpacing"/>
                  <w:jc w:val="both"/>
                </w:pPr>
              </w:pPrChange>
            </w:pPr>
            <w:ins w:id="416" w:author="Tarren Peterson" w:date="2021-06-02T16:30:00Z">
              <w:r>
                <w:rPr>
                  <w:rFonts w:ascii="Garamond" w:hAnsi="Garamond" w:cs="Times New Roman"/>
                  <w:sz w:val="22"/>
                  <w:szCs w:val="22"/>
                </w:rPr>
                <w:t>5</w:t>
              </w:r>
            </w:ins>
          </w:p>
        </w:tc>
        <w:tc>
          <w:tcPr>
            <w:tcW w:w="1434" w:type="dxa"/>
            <w:vAlign w:val="center"/>
            <w:tcPrChange w:id="417" w:author="James Midkiff" w:date="2021-06-02T13:47:00Z">
              <w:tcPr>
                <w:tcW w:w="1434" w:type="dxa"/>
                <w:vAlign w:val="center"/>
              </w:tcPr>
            </w:tcPrChange>
          </w:tcPr>
          <w:p w14:paraId="3050BA56" w14:textId="16127B3C" w:rsidR="00C529EE" w:rsidRPr="00C25E38" w:rsidRDefault="00C529EE" w:rsidP="00C529EE">
            <w:pPr>
              <w:pStyle w:val="NoSpacing"/>
              <w:jc w:val="both"/>
              <w:rPr>
                <w:ins w:id="418" w:author="James Midkiff" w:date="2021-06-02T12:33:00Z"/>
                <w:rFonts w:ascii="Garamond" w:hAnsi="Garamond" w:cs="Times New Roman"/>
                <w:sz w:val="22"/>
                <w:szCs w:val="22"/>
                <w:rPrChange w:id="419" w:author="James Midkiff" w:date="2021-06-02T12:42:00Z">
                  <w:rPr>
                    <w:ins w:id="420" w:author="James Midkiff" w:date="2021-06-02T12:33:00Z"/>
                    <w:rFonts w:ascii="Garamond" w:hAnsi="Garamond" w:cs="Times New Roman"/>
                  </w:rPr>
                </w:rPrChange>
              </w:rPr>
            </w:pPr>
            <w:ins w:id="421" w:author="Tarren Peterson" w:date="2021-06-02T16:31:00Z">
              <w:r>
                <w:rPr>
                  <w:rFonts w:ascii="Garamond" w:hAnsi="Garamond" w:cs="Times New Roman"/>
                  <w:sz w:val="22"/>
                  <w:szCs w:val="22"/>
                </w:rPr>
                <w:t>Random Forest</w:t>
              </w:r>
            </w:ins>
          </w:p>
        </w:tc>
        <w:tc>
          <w:tcPr>
            <w:tcW w:w="1165" w:type="dxa"/>
            <w:vAlign w:val="center"/>
            <w:tcPrChange w:id="422" w:author="James Midkiff" w:date="2021-06-02T13:47:00Z">
              <w:tcPr>
                <w:tcW w:w="1165" w:type="dxa"/>
                <w:vAlign w:val="center"/>
              </w:tcPr>
            </w:tcPrChange>
          </w:tcPr>
          <w:p w14:paraId="24093169" w14:textId="55117966" w:rsidR="00C529EE" w:rsidRPr="00C25E38" w:rsidRDefault="00C529EE" w:rsidP="00C529EE">
            <w:pPr>
              <w:pStyle w:val="NoSpacing"/>
              <w:jc w:val="both"/>
              <w:rPr>
                <w:ins w:id="423" w:author="James Midkiff" w:date="2021-06-02T12:33:00Z"/>
                <w:rFonts w:ascii="Garamond" w:hAnsi="Garamond" w:cs="Times New Roman"/>
                <w:sz w:val="22"/>
                <w:szCs w:val="22"/>
                <w:rPrChange w:id="424" w:author="James Midkiff" w:date="2021-06-02T12:42:00Z">
                  <w:rPr>
                    <w:ins w:id="425" w:author="James Midkiff" w:date="2021-06-02T12:33:00Z"/>
                    <w:rFonts w:ascii="Garamond" w:hAnsi="Garamond" w:cs="Times New Roman"/>
                  </w:rPr>
                </w:rPrChange>
              </w:rPr>
            </w:pPr>
            <w:ins w:id="426" w:author="Tarren Peterson" w:date="2021-06-02T16:30:00Z">
              <w:r>
                <w:rPr>
                  <w:rFonts w:ascii="Garamond" w:hAnsi="Garamond" w:cs="Times New Roman"/>
                  <w:sz w:val="22"/>
                  <w:szCs w:val="22"/>
                </w:rPr>
                <w:t xml:space="preserve">Weighted Random Forest </w:t>
              </w:r>
            </w:ins>
          </w:p>
        </w:tc>
        <w:tc>
          <w:tcPr>
            <w:tcW w:w="2244" w:type="dxa"/>
            <w:vAlign w:val="center"/>
            <w:tcPrChange w:id="427" w:author="James Midkiff" w:date="2021-06-02T13:47:00Z">
              <w:tcPr>
                <w:tcW w:w="2244" w:type="dxa"/>
                <w:vAlign w:val="center"/>
              </w:tcPr>
            </w:tcPrChange>
          </w:tcPr>
          <w:p w14:paraId="7E516084" w14:textId="77777777" w:rsidR="00F818F8" w:rsidRPr="00C62A33" w:rsidRDefault="00F818F8" w:rsidP="00F818F8">
            <w:pPr>
              <w:pStyle w:val="NoSpacing"/>
              <w:rPr>
                <w:ins w:id="428" w:author="Tarren Peterson" w:date="2021-06-02T16:36:00Z"/>
                <w:rFonts w:ascii="Garamond" w:hAnsi="Garamond" w:cs="Times New Roman"/>
                <w:sz w:val="22"/>
                <w:szCs w:val="22"/>
              </w:rPr>
            </w:pPr>
            <w:ins w:id="429" w:author="Tarren Peterson" w:date="2021-06-02T16:36:00Z">
              <w:r w:rsidRPr="00C62A33">
                <w:rPr>
                  <w:rFonts w:ascii="Garamond" w:hAnsi="Garamond" w:cs="Times New Roman"/>
                  <w:sz w:val="22"/>
                  <w:szCs w:val="22"/>
                </w:rPr>
                <w:t xml:space="preserve">1 = BG has a result </w:t>
              </w:r>
              <w:r w:rsidRPr="00C62A33">
                <w:rPr>
                  <w:rFonts w:ascii="Garamond" w:hAnsi="Garamond" w:cs="Times New Roman"/>
                  <w:sz w:val="22"/>
                  <w:szCs w:val="22"/>
                  <w:u w:val="single"/>
                </w:rPr>
                <w:t>&gt;</w:t>
              </w:r>
              <w:r w:rsidRPr="00C62A33">
                <w:rPr>
                  <w:rFonts w:ascii="Garamond" w:hAnsi="Garamond" w:cs="Times New Roman"/>
                  <w:sz w:val="22"/>
                  <w:szCs w:val="22"/>
                </w:rPr>
                <w:t>15.0 ppb</w:t>
              </w:r>
              <w:r w:rsidRPr="00C62A33">
                <w:rPr>
                  <w:rFonts w:ascii="Garamond" w:hAnsi="Garamond" w:cs="Times New Roman"/>
                  <w:sz w:val="22"/>
                  <w:szCs w:val="22"/>
                </w:rPr>
                <w:t>,</w:t>
              </w:r>
            </w:ins>
          </w:p>
          <w:p w14:paraId="6DD9A5EB" w14:textId="12F098CC" w:rsidR="00C529EE" w:rsidRPr="00C25E38" w:rsidRDefault="00F818F8" w:rsidP="00F818F8">
            <w:pPr>
              <w:pStyle w:val="NoSpacing"/>
              <w:rPr>
                <w:ins w:id="430" w:author="James Midkiff" w:date="2021-06-02T12:35:00Z"/>
                <w:rFonts w:ascii="Garamond" w:hAnsi="Garamond" w:cs="Times New Roman"/>
                <w:sz w:val="22"/>
                <w:szCs w:val="22"/>
                <w:rPrChange w:id="431" w:author="James Midkiff" w:date="2021-06-02T12:42:00Z">
                  <w:rPr>
                    <w:ins w:id="432" w:author="James Midkiff" w:date="2021-06-02T12:35:00Z"/>
                    <w:rFonts w:ascii="Garamond" w:hAnsi="Garamond" w:cs="Times New Roman"/>
                  </w:rPr>
                </w:rPrChange>
              </w:rPr>
              <w:pPrChange w:id="433" w:author="James Midkiff" w:date="2021-06-02T12:37:00Z">
                <w:pPr>
                  <w:pStyle w:val="NoSpacing"/>
                  <w:jc w:val="both"/>
                </w:pPr>
              </w:pPrChange>
            </w:pPr>
            <w:ins w:id="434" w:author="Tarren Peterson" w:date="2021-06-02T16:36:00Z">
              <w:r w:rsidRPr="00C62A33">
                <w:rPr>
                  <w:rFonts w:ascii="Garamond" w:hAnsi="Garamond" w:cs="Times New Roman"/>
                  <w:sz w:val="22"/>
                  <w:szCs w:val="22"/>
                </w:rPr>
                <w:t>0 otherwise</w:t>
              </w:r>
            </w:ins>
          </w:p>
        </w:tc>
        <w:tc>
          <w:tcPr>
            <w:tcW w:w="2155" w:type="dxa"/>
            <w:vAlign w:val="center"/>
            <w:tcPrChange w:id="435" w:author="James Midkiff" w:date="2021-06-02T13:47:00Z">
              <w:tcPr>
                <w:tcW w:w="2155" w:type="dxa"/>
                <w:vAlign w:val="center"/>
              </w:tcPr>
            </w:tcPrChange>
          </w:tcPr>
          <w:p w14:paraId="0FB95D84" w14:textId="0ACCCCCE" w:rsidR="00C529EE" w:rsidRPr="00C25E38" w:rsidRDefault="00C529EE" w:rsidP="00C529EE">
            <w:pPr>
              <w:pStyle w:val="NoSpacing"/>
              <w:jc w:val="both"/>
              <w:rPr>
                <w:ins w:id="436" w:author="James Midkiff" w:date="2021-06-02T12:33:00Z"/>
                <w:rFonts w:ascii="Garamond" w:hAnsi="Garamond" w:cs="Times New Roman"/>
                <w:sz w:val="22"/>
                <w:szCs w:val="22"/>
                <w:rPrChange w:id="437" w:author="James Midkiff" w:date="2021-06-02T12:42:00Z">
                  <w:rPr>
                    <w:ins w:id="438" w:author="James Midkiff" w:date="2021-06-02T12:33:00Z"/>
                    <w:rFonts w:ascii="Garamond" w:hAnsi="Garamond" w:cs="Times New Roman"/>
                  </w:rPr>
                </w:rPrChange>
              </w:rPr>
            </w:pPr>
            <w:bookmarkStart w:id="439" w:name="_GoBack"/>
            <w:bookmarkEnd w:id="439"/>
          </w:p>
        </w:tc>
        <w:tc>
          <w:tcPr>
            <w:tcW w:w="912" w:type="dxa"/>
            <w:vAlign w:val="center"/>
            <w:tcPrChange w:id="440" w:author="James Midkiff" w:date="2021-06-02T13:47:00Z">
              <w:tcPr>
                <w:tcW w:w="997" w:type="dxa"/>
                <w:gridSpan w:val="2"/>
                <w:vAlign w:val="center"/>
              </w:tcPr>
            </w:tcPrChange>
          </w:tcPr>
          <w:p w14:paraId="554558A9" w14:textId="77777777" w:rsidR="00C529EE" w:rsidRPr="00C25E38" w:rsidRDefault="00C529EE" w:rsidP="00C529EE">
            <w:pPr>
              <w:pStyle w:val="NoSpacing"/>
              <w:jc w:val="right"/>
              <w:rPr>
                <w:ins w:id="441" w:author="James Midkiff" w:date="2021-06-02T12:33:00Z"/>
                <w:rFonts w:ascii="Garamond" w:hAnsi="Garamond" w:cs="Times New Roman"/>
                <w:sz w:val="22"/>
                <w:szCs w:val="22"/>
                <w:rPrChange w:id="442" w:author="James Midkiff" w:date="2021-06-02T12:42:00Z">
                  <w:rPr>
                    <w:ins w:id="443" w:author="James Midkiff" w:date="2021-06-02T12:33:00Z"/>
                    <w:rFonts w:ascii="Garamond" w:hAnsi="Garamond" w:cs="Times New Roman"/>
                  </w:rPr>
                </w:rPrChange>
              </w:rPr>
              <w:pPrChange w:id="444" w:author="James Midkiff" w:date="2021-06-02T12:51:00Z">
                <w:pPr>
                  <w:pStyle w:val="NoSpacing"/>
                  <w:jc w:val="both"/>
                </w:pPr>
              </w:pPrChange>
            </w:pPr>
          </w:p>
        </w:tc>
        <w:tc>
          <w:tcPr>
            <w:tcW w:w="1085" w:type="dxa"/>
            <w:vAlign w:val="center"/>
            <w:tcPrChange w:id="445" w:author="James Midkiff" w:date="2021-06-02T13:47:00Z">
              <w:tcPr>
                <w:tcW w:w="1085" w:type="dxa"/>
                <w:gridSpan w:val="2"/>
                <w:vAlign w:val="center"/>
              </w:tcPr>
            </w:tcPrChange>
          </w:tcPr>
          <w:p w14:paraId="60671EB7" w14:textId="77777777" w:rsidR="00C529EE" w:rsidRPr="00C25E38" w:rsidRDefault="00C529EE" w:rsidP="00C529EE">
            <w:pPr>
              <w:pStyle w:val="NoSpacing"/>
              <w:jc w:val="right"/>
              <w:rPr>
                <w:ins w:id="446" w:author="James Midkiff" w:date="2021-06-02T12:33:00Z"/>
                <w:rFonts w:ascii="Garamond" w:hAnsi="Garamond" w:cs="Times New Roman"/>
                <w:sz w:val="22"/>
                <w:szCs w:val="22"/>
                <w:rPrChange w:id="447" w:author="James Midkiff" w:date="2021-06-02T12:42:00Z">
                  <w:rPr>
                    <w:ins w:id="448" w:author="James Midkiff" w:date="2021-06-02T12:33:00Z"/>
                    <w:rFonts w:ascii="Garamond" w:hAnsi="Garamond" w:cs="Times New Roman"/>
                  </w:rPr>
                </w:rPrChange>
              </w:rPr>
              <w:pPrChange w:id="449" w:author="James Midkiff" w:date="2021-06-02T12:51:00Z">
                <w:pPr>
                  <w:pStyle w:val="NoSpacing"/>
                  <w:jc w:val="both"/>
                </w:pPr>
              </w:pPrChange>
            </w:pPr>
          </w:p>
        </w:tc>
        <w:tc>
          <w:tcPr>
            <w:tcW w:w="1085" w:type="dxa"/>
            <w:vAlign w:val="center"/>
            <w:tcPrChange w:id="450" w:author="James Midkiff" w:date="2021-06-02T13:47:00Z">
              <w:tcPr>
                <w:tcW w:w="1085" w:type="dxa"/>
                <w:gridSpan w:val="2"/>
                <w:vAlign w:val="center"/>
              </w:tcPr>
            </w:tcPrChange>
          </w:tcPr>
          <w:p w14:paraId="6F122BB8" w14:textId="77777777" w:rsidR="00C529EE" w:rsidRPr="00C25E38" w:rsidRDefault="00C529EE" w:rsidP="00C529EE">
            <w:pPr>
              <w:pStyle w:val="NoSpacing"/>
              <w:jc w:val="right"/>
              <w:rPr>
                <w:ins w:id="451" w:author="James Midkiff" w:date="2021-06-02T12:33:00Z"/>
                <w:rFonts w:ascii="Garamond" w:hAnsi="Garamond" w:cs="Times New Roman"/>
                <w:sz w:val="22"/>
                <w:szCs w:val="22"/>
                <w:rPrChange w:id="452" w:author="James Midkiff" w:date="2021-06-02T12:42:00Z">
                  <w:rPr>
                    <w:ins w:id="453" w:author="James Midkiff" w:date="2021-06-02T12:33:00Z"/>
                    <w:rFonts w:ascii="Garamond" w:hAnsi="Garamond" w:cs="Times New Roman"/>
                  </w:rPr>
                </w:rPrChange>
              </w:rPr>
              <w:pPrChange w:id="454" w:author="James Midkiff" w:date="2021-06-02T12:51:00Z">
                <w:pPr>
                  <w:pStyle w:val="NoSpacing"/>
                  <w:jc w:val="both"/>
                </w:pPr>
              </w:pPrChange>
            </w:pPr>
          </w:p>
        </w:tc>
      </w:tr>
      <w:tr w:rsidR="00C529EE" w14:paraId="27FD7423" w14:textId="77777777" w:rsidTr="00244186">
        <w:trPr>
          <w:trHeight w:val="308"/>
          <w:jc w:val="center"/>
          <w:ins w:id="455" w:author="Tarren Peterson" w:date="2021-06-02T16:30:00Z"/>
        </w:trPr>
        <w:tc>
          <w:tcPr>
            <w:tcW w:w="815" w:type="dxa"/>
            <w:vAlign w:val="center"/>
          </w:tcPr>
          <w:p w14:paraId="2F96CFAF" w14:textId="561461B7" w:rsidR="00C529EE" w:rsidRPr="00244186" w:rsidRDefault="00C529EE" w:rsidP="00C529EE">
            <w:pPr>
              <w:pStyle w:val="NoSpacing"/>
              <w:jc w:val="right"/>
              <w:rPr>
                <w:ins w:id="456" w:author="Tarren Peterson" w:date="2021-06-02T16:30:00Z"/>
                <w:rFonts w:ascii="Garamond" w:hAnsi="Garamond" w:cs="Times New Roman"/>
                <w:sz w:val="22"/>
                <w:szCs w:val="22"/>
              </w:rPr>
            </w:pPr>
            <w:ins w:id="457" w:author="Tarren Peterson" w:date="2021-06-02T16:30:00Z">
              <w:r>
                <w:rPr>
                  <w:rFonts w:ascii="Garamond" w:hAnsi="Garamond" w:cs="Times New Roman"/>
                  <w:sz w:val="22"/>
                  <w:szCs w:val="22"/>
                </w:rPr>
                <w:t>6</w:t>
              </w:r>
            </w:ins>
          </w:p>
        </w:tc>
        <w:tc>
          <w:tcPr>
            <w:tcW w:w="1434" w:type="dxa"/>
            <w:vAlign w:val="center"/>
          </w:tcPr>
          <w:p w14:paraId="47AA32EF" w14:textId="2A34A42B" w:rsidR="00C529EE" w:rsidRPr="00C529EE" w:rsidRDefault="00C529EE" w:rsidP="00C529EE">
            <w:pPr>
              <w:pStyle w:val="NoSpacing"/>
              <w:jc w:val="both"/>
              <w:rPr>
                <w:ins w:id="458" w:author="Tarren Peterson" w:date="2021-06-02T16:30:00Z"/>
                <w:rFonts w:ascii="Garamond" w:hAnsi="Garamond" w:cs="Times New Roman"/>
                <w:sz w:val="22"/>
                <w:szCs w:val="22"/>
              </w:rPr>
            </w:pPr>
            <w:ins w:id="459" w:author="Tarren Peterson" w:date="2021-06-02T16:31:00Z">
              <w:r>
                <w:rPr>
                  <w:rFonts w:ascii="Garamond" w:hAnsi="Garamond" w:cs="Times New Roman"/>
                  <w:sz w:val="22"/>
                  <w:szCs w:val="22"/>
                </w:rPr>
                <w:t>Random Forest</w:t>
              </w:r>
            </w:ins>
          </w:p>
        </w:tc>
        <w:tc>
          <w:tcPr>
            <w:tcW w:w="1165" w:type="dxa"/>
            <w:vAlign w:val="center"/>
          </w:tcPr>
          <w:p w14:paraId="6770C3CD" w14:textId="502762C9" w:rsidR="00C529EE" w:rsidRPr="00C529EE" w:rsidRDefault="00C529EE" w:rsidP="00C529EE">
            <w:pPr>
              <w:pStyle w:val="NoSpacing"/>
              <w:jc w:val="both"/>
              <w:rPr>
                <w:ins w:id="460" w:author="Tarren Peterson" w:date="2021-06-02T16:30:00Z"/>
                <w:rFonts w:ascii="Garamond" w:hAnsi="Garamond" w:cs="Times New Roman"/>
                <w:sz w:val="22"/>
                <w:szCs w:val="22"/>
              </w:rPr>
            </w:pPr>
            <w:ins w:id="461" w:author="Tarren Peterson" w:date="2021-06-02T16:30:00Z">
              <w:r>
                <w:rPr>
                  <w:rFonts w:ascii="Garamond" w:hAnsi="Garamond" w:cs="Times New Roman"/>
                  <w:sz w:val="22"/>
                  <w:szCs w:val="22"/>
                </w:rPr>
                <w:t>Random Forest with SMOTE</w:t>
              </w:r>
            </w:ins>
          </w:p>
        </w:tc>
        <w:tc>
          <w:tcPr>
            <w:tcW w:w="2244" w:type="dxa"/>
            <w:vAlign w:val="center"/>
          </w:tcPr>
          <w:p w14:paraId="559C6FA3" w14:textId="77777777" w:rsidR="00F818F8" w:rsidRPr="00C62A33" w:rsidRDefault="00F818F8" w:rsidP="00F818F8">
            <w:pPr>
              <w:pStyle w:val="NoSpacing"/>
              <w:rPr>
                <w:ins w:id="462" w:author="Tarren Peterson" w:date="2021-06-02T16:35:00Z"/>
                <w:rFonts w:ascii="Garamond" w:hAnsi="Garamond" w:cs="Times New Roman"/>
                <w:sz w:val="22"/>
                <w:szCs w:val="22"/>
              </w:rPr>
            </w:pPr>
            <w:ins w:id="463" w:author="Tarren Peterson" w:date="2021-06-02T16:35:00Z">
              <w:r w:rsidRPr="00C62A33">
                <w:rPr>
                  <w:rFonts w:ascii="Garamond" w:hAnsi="Garamond" w:cs="Times New Roman"/>
                  <w:sz w:val="22"/>
                  <w:szCs w:val="22"/>
                </w:rPr>
                <w:t xml:space="preserve">1 = BG has a result </w:t>
              </w:r>
              <w:r w:rsidRPr="00C62A33">
                <w:rPr>
                  <w:rFonts w:ascii="Garamond" w:hAnsi="Garamond" w:cs="Times New Roman"/>
                  <w:sz w:val="22"/>
                  <w:szCs w:val="22"/>
                  <w:u w:val="single"/>
                </w:rPr>
                <w:t>&gt;</w:t>
              </w:r>
              <w:r w:rsidRPr="00C62A33">
                <w:rPr>
                  <w:rFonts w:ascii="Garamond" w:hAnsi="Garamond" w:cs="Times New Roman"/>
                  <w:sz w:val="22"/>
                  <w:szCs w:val="22"/>
                </w:rPr>
                <w:t>15.0 ppb</w:t>
              </w:r>
              <w:r w:rsidRPr="00C62A33">
                <w:rPr>
                  <w:rFonts w:ascii="Garamond" w:hAnsi="Garamond" w:cs="Times New Roman"/>
                  <w:sz w:val="22"/>
                  <w:szCs w:val="22"/>
                </w:rPr>
                <w:t>,</w:t>
              </w:r>
            </w:ins>
          </w:p>
          <w:p w14:paraId="6C148C87" w14:textId="6D73A870" w:rsidR="00F818F8" w:rsidRPr="00C529EE" w:rsidRDefault="00F818F8" w:rsidP="00F818F8">
            <w:pPr>
              <w:pStyle w:val="NoSpacing"/>
              <w:rPr>
                <w:ins w:id="464" w:author="Tarren Peterson" w:date="2021-06-02T16:30:00Z"/>
                <w:rFonts w:ascii="Garamond" w:hAnsi="Garamond" w:cs="Times New Roman"/>
                <w:sz w:val="22"/>
                <w:szCs w:val="22"/>
              </w:rPr>
            </w:pPr>
            <w:ins w:id="465" w:author="Tarren Peterson" w:date="2021-06-02T16:35:00Z">
              <w:r w:rsidRPr="00C62A33">
                <w:rPr>
                  <w:rFonts w:ascii="Garamond" w:hAnsi="Garamond" w:cs="Times New Roman"/>
                  <w:sz w:val="22"/>
                  <w:szCs w:val="22"/>
                </w:rPr>
                <w:t>0 otherwise</w:t>
              </w:r>
            </w:ins>
          </w:p>
        </w:tc>
        <w:tc>
          <w:tcPr>
            <w:tcW w:w="2155" w:type="dxa"/>
            <w:vAlign w:val="center"/>
          </w:tcPr>
          <w:p w14:paraId="7A226FC2" w14:textId="77777777" w:rsidR="00F818F8" w:rsidRDefault="00F818F8" w:rsidP="00F818F8">
            <w:pPr>
              <w:pStyle w:val="NoSpacing"/>
              <w:rPr>
                <w:ins w:id="466" w:author="Tarren Peterson" w:date="2021-06-02T16:35:00Z"/>
                <w:rFonts w:ascii="Garamond" w:hAnsi="Garamond" w:cs="Times New Roman"/>
                <w:sz w:val="22"/>
                <w:szCs w:val="22"/>
              </w:rPr>
            </w:pPr>
            <w:proofErr w:type="spellStart"/>
            <w:ins w:id="467" w:author="Tarren Peterson" w:date="2021-06-02T16:35:00Z">
              <w:r>
                <w:rPr>
                  <w:rFonts w:ascii="Garamond" w:hAnsi="Garamond" w:cs="Times New Roman"/>
                  <w:sz w:val="22"/>
                  <w:szCs w:val="22"/>
                </w:rPr>
                <w:t>N_Estimators</w:t>
              </w:r>
              <w:proofErr w:type="spellEnd"/>
              <w:r>
                <w:rPr>
                  <w:rFonts w:ascii="Garamond" w:hAnsi="Garamond" w:cs="Times New Roman"/>
                  <w:sz w:val="22"/>
                  <w:szCs w:val="22"/>
                </w:rPr>
                <w:t xml:space="preserve"> = 100</w:t>
              </w:r>
            </w:ins>
          </w:p>
          <w:p w14:paraId="16265FD6" w14:textId="77777777" w:rsidR="00F818F8" w:rsidRDefault="00F818F8" w:rsidP="00F818F8">
            <w:pPr>
              <w:pStyle w:val="NoSpacing"/>
              <w:rPr>
                <w:ins w:id="468" w:author="Tarren Peterson" w:date="2021-06-02T16:35:00Z"/>
                <w:rFonts w:ascii="Garamond" w:hAnsi="Garamond" w:cs="Times New Roman"/>
                <w:sz w:val="22"/>
                <w:szCs w:val="22"/>
              </w:rPr>
            </w:pPr>
            <w:ins w:id="469" w:author="Tarren Peterson" w:date="2021-06-02T16:35:00Z">
              <w:r>
                <w:rPr>
                  <w:rFonts w:ascii="Garamond" w:hAnsi="Garamond" w:cs="Times New Roman"/>
                  <w:sz w:val="22"/>
                  <w:szCs w:val="22"/>
                </w:rPr>
                <w:t>Criterion = Gini</w:t>
              </w:r>
            </w:ins>
          </w:p>
          <w:p w14:paraId="5937600B" w14:textId="77777777" w:rsidR="00F818F8" w:rsidRDefault="00F818F8" w:rsidP="00F818F8">
            <w:pPr>
              <w:pStyle w:val="NoSpacing"/>
              <w:rPr>
                <w:ins w:id="470" w:author="Tarren Peterson" w:date="2021-06-02T16:35:00Z"/>
                <w:rFonts w:ascii="Garamond" w:hAnsi="Garamond" w:cs="Times New Roman"/>
                <w:sz w:val="22"/>
                <w:szCs w:val="22"/>
              </w:rPr>
            </w:pPr>
            <w:ins w:id="471" w:author="Tarren Peterson" w:date="2021-06-02T16:35:00Z">
              <w:r>
                <w:rPr>
                  <w:rFonts w:ascii="Garamond" w:hAnsi="Garamond" w:cs="Times New Roman"/>
                  <w:sz w:val="22"/>
                  <w:szCs w:val="22"/>
                </w:rPr>
                <w:t>Max Depth = 5</w:t>
              </w:r>
            </w:ins>
          </w:p>
          <w:p w14:paraId="6B5FF6F3" w14:textId="3C6C74E4" w:rsidR="00C529EE" w:rsidRPr="00C529EE" w:rsidRDefault="00F818F8" w:rsidP="00F818F8">
            <w:pPr>
              <w:pStyle w:val="NoSpacing"/>
              <w:jc w:val="both"/>
              <w:rPr>
                <w:ins w:id="472" w:author="Tarren Peterson" w:date="2021-06-02T16:30:00Z"/>
                <w:rFonts w:ascii="Garamond" w:hAnsi="Garamond" w:cs="Times New Roman"/>
                <w:sz w:val="22"/>
                <w:szCs w:val="22"/>
              </w:rPr>
            </w:pPr>
            <w:ins w:id="473" w:author="Tarren Peterson" w:date="2021-06-02T16:35:00Z">
              <w:r>
                <w:rPr>
                  <w:rFonts w:ascii="Garamond" w:hAnsi="Garamond" w:cs="Times New Roman"/>
                  <w:sz w:val="22"/>
                  <w:szCs w:val="22"/>
                </w:rPr>
                <w:t>Min Samples Split = 2</w:t>
              </w:r>
            </w:ins>
          </w:p>
        </w:tc>
        <w:tc>
          <w:tcPr>
            <w:tcW w:w="912" w:type="dxa"/>
            <w:vAlign w:val="center"/>
          </w:tcPr>
          <w:p w14:paraId="5B91B54C" w14:textId="41B1D93F" w:rsidR="00C529EE" w:rsidRPr="00F818F8" w:rsidRDefault="00F818F8" w:rsidP="00C529EE">
            <w:pPr>
              <w:pStyle w:val="NoSpacing"/>
              <w:jc w:val="right"/>
              <w:rPr>
                <w:ins w:id="474" w:author="Tarren Peterson" w:date="2021-06-02T16:30:00Z"/>
                <w:rFonts w:ascii="Garamond" w:hAnsi="Garamond" w:cs="Times New Roman"/>
                <w:sz w:val="22"/>
                <w:szCs w:val="22"/>
              </w:rPr>
            </w:pPr>
            <w:ins w:id="475" w:author="Tarren Peterson" w:date="2021-06-02T16:35:00Z">
              <w:r>
                <w:rPr>
                  <w:rFonts w:ascii="Garamond" w:hAnsi="Garamond" w:cs="Times New Roman"/>
                  <w:sz w:val="22"/>
                  <w:szCs w:val="22"/>
                </w:rPr>
                <w:t>0.6204</w:t>
              </w:r>
            </w:ins>
          </w:p>
        </w:tc>
        <w:tc>
          <w:tcPr>
            <w:tcW w:w="1085" w:type="dxa"/>
            <w:vAlign w:val="center"/>
          </w:tcPr>
          <w:p w14:paraId="7FE50989" w14:textId="051B92A4" w:rsidR="00C529EE" w:rsidRPr="00F818F8" w:rsidRDefault="00F818F8" w:rsidP="00C529EE">
            <w:pPr>
              <w:pStyle w:val="NoSpacing"/>
              <w:jc w:val="right"/>
              <w:rPr>
                <w:ins w:id="476" w:author="Tarren Peterson" w:date="2021-06-02T16:30:00Z"/>
                <w:rFonts w:ascii="Garamond" w:hAnsi="Garamond" w:cs="Times New Roman"/>
                <w:sz w:val="22"/>
                <w:szCs w:val="22"/>
              </w:rPr>
            </w:pPr>
            <w:ins w:id="477" w:author="Tarren Peterson" w:date="2021-06-02T16:35:00Z">
              <w:r>
                <w:rPr>
                  <w:rFonts w:ascii="Garamond" w:hAnsi="Garamond" w:cs="Times New Roman"/>
                  <w:sz w:val="22"/>
                  <w:szCs w:val="22"/>
                </w:rPr>
                <w:t>0.7162</w:t>
              </w:r>
            </w:ins>
          </w:p>
        </w:tc>
        <w:tc>
          <w:tcPr>
            <w:tcW w:w="1085" w:type="dxa"/>
            <w:vAlign w:val="center"/>
          </w:tcPr>
          <w:p w14:paraId="10ABC050" w14:textId="7A55C916" w:rsidR="00C529EE" w:rsidRPr="00F818F8" w:rsidRDefault="00F818F8" w:rsidP="00C529EE">
            <w:pPr>
              <w:pStyle w:val="NoSpacing"/>
              <w:jc w:val="right"/>
              <w:rPr>
                <w:ins w:id="478" w:author="Tarren Peterson" w:date="2021-06-02T16:30:00Z"/>
                <w:rFonts w:ascii="Garamond" w:hAnsi="Garamond" w:cs="Times New Roman"/>
                <w:sz w:val="22"/>
                <w:szCs w:val="22"/>
              </w:rPr>
            </w:pPr>
            <w:ins w:id="479" w:author="Tarren Peterson" w:date="2021-06-02T16:35:00Z">
              <w:r>
                <w:rPr>
                  <w:rFonts w:ascii="Garamond" w:hAnsi="Garamond" w:cs="Times New Roman"/>
                  <w:sz w:val="22"/>
                  <w:szCs w:val="22"/>
                </w:rPr>
                <w:t>0.4699</w:t>
              </w:r>
            </w:ins>
          </w:p>
        </w:tc>
      </w:tr>
    </w:tbl>
    <w:p w14:paraId="661DE57C" w14:textId="056325ED" w:rsidR="009C6FCD" w:rsidRDefault="009C6FCD" w:rsidP="007B670A">
      <w:pPr>
        <w:pStyle w:val="NoSpacing"/>
        <w:jc w:val="both"/>
        <w:rPr>
          <w:rFonts w:ascii="Garamond" w:hAnsi="Garamond" w:cs="Times New Roman"/>
        </w:rPr>
      </w:pPr>
    </w:p>
    <w:p w14:paraId="01FE0A20" w14:textId="0DDCD275" w:rsidR="00FF50A6" w:rsidRPr="00FF50A6" w:rsidRDefault="00FF50A6" w:rsidP="007B670A">
      <w:pPr>
        <w:pStyle w:val="NoSpacing"/>
        <w:jc w:val="both"/>
        <w:rPr>
          <w:ins w:id="480" w:author="James Midkiff" w:date="2021-06-02T13:30:00Z"/>
          <w:rFonts w:ascii="Garamond" w:hAnsi="Garamond" w:cs="Times New Roman"/>
          <w:sz w:val="32"/>
          <w:szCs w:val="32"/>
          <w:rPrChange w:id="481" w:author="James Midkiff" w:date="2021-06-02T13:32:00Z">
            <w:rPr>
              <w:ins w:id="482" w:author="James Midkiff" w:date="2021-06-02T13:30:00Z"/>
              <w:rFonts w:ascii="Garamond" w:hAnsi="Garamond" w:cs="Times New Roman"/>
            </w:rPr>
          </w:rPrChange>
        </w:rPr>
      </w:pPr>
      <w:ins w:id="483" w:author="James Midkiff" w:date="2021-06-02T13:32:00Z">
        <w:r w:rsidRPr="00FF50A6">
          <w:rPr>
            <w:rFonts w:ascii="Garamond" w:hAnsi="Garamond" w:cs="Times New Roman"/>
            <w:i/>
            <w:iCs/>
            <w:sz w:val="32"/>
            <w:szCs w:val="32"/>
            <w:rPrChange w:id="484" w:author="James Midkiff" w:date="2021-06-02T13:32:00Z">
              <w:rPr>
                <w:rFonts w:ascii="Garamond" w:hAnsi="Garamond" w:cs="Times New Roman"/>
                <w:i/>
                <w:iCs/>
              </w:rPr>
            </w:rPrChange>
          </w:rPr>
          <w:t>Logistic Regression</w:t>
        </w:r>
      </w:ins>
      <w:del w:id="485" w:author="James Midkiff" w:date="2021-06-02T13:31:00Z">
        <w:r w:rsidR="009C6FCD" w:rsidRPr="00FF50A6" w:rsidDel="00FF50A6">
          <w:rPr>
            <w:rFonts w:ascii="Garamond" w:hAnsi="Garamond" w:cs="Times New Roman"/>
            <w:sz w:val="32"/>
            <w:szCs w:val="32"/>
            <w:rPrChange w:id="486" w:author="James Midkiff" w:date="2021-06-02T13:32:00Z">
              <w:rPr>
                <w:rFonts w:ascii="Garamond" w:hAnsi="Garamond" w:cs="Times New Roman"/>
              </w:rPr>
            </w:rPrChange>
          </w:rPr>
          <w:delText>[</w:delText>
        </w:r>
        <w:r w:rsidR="009C6FCD" w:rsidRPr="00FF50A6" w:rsidDel="00FF50A6">
          <w:rPr>
            <w:rFonts w:ascii="Garamond" w:hAnsi="Garamond" w:cs="Times New Roman"/>
            <w:b/>
            <w:bCs/>
            <w:sz w:val="32"/>
            <w:szCs w:val="32"/>
            <w:highlight w:val="yellow"/>
            <w:rPrChange w:id="487" w:author="James Midkiff" w:date="2021-06-02T13:32:00Z">
              <w:rPr>
                <w:rFonts w:ascii="Garamond" w:hAnsi="Garamond" w:cs="Times New Roman"/>
                <w:b/>
                <w:bCs/>
                <w:highlight w:val="yellow"/>
              </w:rPr>
            </w:rPrChange>
          </w:rPr>
          <w:delText>Insert table summarizing model results</w:delText>
        </w:r>
        <w:r w:rsidR="009C6FCD" w:rsidRPr="00FF50A6" w:rsidDel="00FF50A6">
          <w:rPr>
            <w:rFonts w:ascii="Garamond" w:hAnsi="Garamond" w:cs="Times New Roman"/>
            <w:sz w:val="32"/>
            <w:szCs w:val="32"/>
            <w:rPrChange w:id="488" w:author="James Midkiff" w:date="2021-06-02T13:32:00Z">
              <w:rPr>
                <w:rFonts w:ascii="Garamond" w:hAnsi="Garamond" w:cs="Times New Roman"/>
              </w:rPr>
            </w:rPrChange>
          </w:rPr>
          <w:delText>].</w:delText>
        </w:r>
      </w:del>
    </w:p>
    <w:p w14:paraId="1D966EB1" w14:textId="6B8288E6" w:rsidR="00FF50A6" w:rsidRDefault="00FF50A6" w:rsidP="007B670A">
      <w:pPr>
        <w:pStyle w:val="NoSpacing"/>
        <w:jc w:val="both"/>
        <w:rPr>
          <w:ins w:id="489" w:author="James Midkiff" w:date="2021-06-02T13:32:00Z"/>
          <w:rFonts w:ascii="Garamond" w:hAnsi="Garamond" w:cs="Times New Roman"/>
        </w:rPr>
      </w:pPr>
    </w:p>
    <w:p w14:paraId="1569C150" w14:textId="77777777" w:rsidR="00244186" w:rsidRDefault="00FF50A6" w:rsidP="007B670A">
      <w:pPr>
        <w:pStyle w:val="NoSpacing"/>
        <w:jc w:val="both"/>
        <w:rPr>
          <w:ins w:id="490" w:author="James Midkiff" w:date="2021-06-02T13:45:00Z"/>
          <w:rFonts w:ascii="Garamond" w:hAnsi="Garamond" w:cs="Times New Roman"/>
        </w:rPr>
      </w:pPr>
      <w:ins w:id="491" w:author="James Midkiff" w:date="2021-06-02T13:32:00Z">
        <w:r>
          <w:rPr>
            <w:rFonts w:ascii="Garamond" w:hAnsi="Garamond" w:cs="Times New Roman"/>
          </w:rPr>
          <w:lastRenderedPageBreak/>
          <w:t xml:space="preserve">The </w:t>
        </w:r>
      </w:ins>
      <w:ins w:id="492" w:author="James Midkiff" w:date="2021-06-02T13:33:00Z">
        <w:r>
          <w:rPr>
            <w:rFonts w:ascii="Garamond" w:hAnsi="Garamond" w:cs="Times New Roman"/>
          </w:rPr>
          <w:t xml:space="preserve">best </w:t>
        </w:r>
      </w:ins>
      <w:ins w:id="493" w:author="James Midkiff" w:date="2021-06-02T13:32:00Z">
        <w:r>
          <w:rPr>
            <w:rFonts w:ascii="Garamond" w:hAnsi="Garamond" w:cs="Times New Roman"/>
          </w:rPr>
          <w:t xml:space="preserve">logistic regression models saw significant </w:t>
        </w:r>
      </w:ins>
      <w:ins w:id="494" w:author="James Midkiff" w:date="2021-06-02T13:33:00Z">
        <w:r>
          <w:rPr>
            <w:rFonts w:ascii="Garamond" w:hAnsi="Garamond" w:cs="Times New Roman"/>
          </w:rPr>
          <w:t xml:space="preserve">variation in their evaluation metrics depending upon the specified target. When looking to predict block groups that had at least one </w:t>
        </w:r>
      </w:ins>
      <w:ins w:id="495" w:author="James Midkiff" w:date="2021-06-02T13:34:00Z">
        <w:r>
          <w:rPr>
            <w:rFonts w:ascii="Garamond" w:hAnsi="Garamond" w:cs="Times New Roman"/>
          </w:rPr>
          <w:t xml:space="preserve">test result with a lead level </w:t>
        </w:r>
        <w:r>
          <w:rPr>
            <w:rFonts w:ascii="Garamond" w:hAnsi="Garamond" w:cs="Times New Roman"/>
            <w:u w:val="single"/>
          </w:rPr>
          <w:t>&gt;</w:t>
        </w:r>
        <w:r>
          <w:rPr>
            <w:rFonts w:ascii="Garamond" w:hAnsi="Garamond" w:cs="Times New Roman"/>
          </w:rPr>
          <w:t xml:space="preserve">5.0 ppb, the model correctly recalled almost 98% of those block groups. </w:t>
        </w:r>
      </w:ins>
      <w:ins w:id="496" w:author="James Midkiff" w:date="2021-06-02T13:35:00Z">
        <w:r>
          <w:rPr>
            <w:rFonts w:ascii="Garamond" w:hAnsi="Garamond" w:cs="Times New Roman"/>
          </w:rPr>
          <w:t xml:space="preserve">However, the logistic model performed less well when looking to identify block groups with lead levels </w:t>
        </w:r>
        <w:r>
          <w:rPr>
            <w:rFonts w:ascii="Garamond" w:hAnsi="Garamond" w:cs="Times New Roman"/>
            <w:u w:val="single"/>
          </w:rPr>
          <w:t>&gt;</w:t>
        </w:r>
        <w:r>
          <w:rPr>
            <w:rFonts w:ascii="Garamond" w:hAnsi="Garamond" w:cs="Times New Roman"/>
          </w:rPr>
          <w:t xml:space="preserve">15.0 ppb or when trying to distinguish between block groups with </w:t>
        </w:r>
      </w:ins>
      <w:ins w:id="497" w:author="James Midkiff" w:date="2021-06-02T13:36:00Z">
        <w:r>
          <w:rPr>
            <w:rFonts w:ascii="Garamond" w:hAnsi="Garamond" w:cs="Times New Roman"/>
            <w:u w:val="single"/>
          </w:rPr>
          <w:t>high</w:t>
        </w:r>
        <w:r>
          <w:rPr>
            <w:rFonts w:ascii="Garamond" w:hAnsi="Garamond" w:cs="Times New Roman"/>
          </w:rPr>
          <w:t xml:space="preserve"> lead levels and those with </w:t>
        </w:r>
        <w:r>
          <w:rPr>
            <w:rFonts w:ascii="Garamond" w:hAnsi="Garamond" w:cs="Times New Roman"/>
            <w:u w:val="single"/>
          </w:rPr>
          <w:t>medium</w:t>
        </w:r>
        <w:r>
          <w:rPr>
            <w:rFonts w:ascii="Garamond" w:hAnsi="Garamond" w:cs="Times New Roman"/>
          </w:rPr>
          <w:t xml:space="preserve"> lead levels. </w:t>
        </w:r>
      </w:ins>
      <w:ins w:id="498" w:author="James Midkiff" w:date="2021-06-02T13:38:00Z">
        <w:r>
          <w:rPr>
            <w:rFonts w:ascii="Garamond" w:hAnsi="Garamond" w:cs="Times New Roman"/>
          </w:rPr>
          <w:t xml:space="preserve">Part of this could </w:t>
        </w:r>
        <w:proofErr w:type="gramStart"/>
        <w:r>
          <w:rPr>
            <w:rFonts w:ascii="Garamond" w:hAnsi="Garamond" w:cs="Times New Roman"/>
          </w:rPr>
          <w:t>be a reflection of</w:t>
        </w:r>
        <w:proofErr w:type="gramEnd"/>
        <w:r>
          <w:rPr>
            <w:rFonts w:ascii="Garamond" w:hAnsi="Garamond" w:cs="Times New Roman"/>
          </w:rPr>
          <w:t xml:space="preserve"> the imbalance between the various </w:t>
        </w:r>
      </w:ins>
      <w:ins w:id="499" w:author="James Midkiff" w:date="2021-06-02T13:39:00Z">
        <w:r>
          <w:rPr>
            <w:rFonts w:ascii="Garamond" w:hAnsi="Garamond" w:cs="Times New Roman"/>
          </w:rPr>
          <w:t>target classes</w:t>
        </w:r>
      </w:ins>
      <w:ins w:id="500" w:author="James Midkiff" w:date="2021-06-02T13:41:00Z">
        <w:r w:rsidR="00244186">
          <w:rPr>
            <w:rFonts w:ascii="Garamond" w:hAnsi="Garamond" w:cs="Times New Roman"/>
          </w:rPr>
          <w:t xml:space="preserve">, as mentioned in Section 4, </w:t>
        </w:r>
      </w:ins>
      <w:ins w:id="501" w:author="James Midkiff" w:date="2021-06-02T13:42:00Z">
        <w:r w:rsidR="00244186">
          <w:rPr>
            <w:rFonts w:ascii="Garamond" w:hAnsi="Garamond" w:cs="Times New Roman"/>
          </w:rPr>
          <w:t>for which reason we considered both balanced and non-balanced class weights.</w:t>
        </w:r>
      </w:ins>
      <w:ins w:id="502" w:author="James Midkiff" w:date="2021-06-02T13:43:00Z">
        <w:r w:rsidR="00244186">
          <w:rPr>
            <w:rFonts w:ascii="Garamond" w:hAnsi="Garamond" w:cs="Times New Roman"/>
          </w:rPr>
          <w:t xml:space="preserve"> Using class weights only improved the evaluation metrics of model number 1</w:t>
        </w:r>
      </w:ins>
      <w:ins w:id="503" w:author="James Midkiff" w:date="2021-06-02T13:44:00Z">
        <w:r w:rsidR="00244186">
          <w:rPr>
            <w:rFonts w:ascii="Garamond" w:hAnsi="Garamond" w:cs="Times New Roman"/>
          </w:rPr>
          <w:t xml:space="preserve">, however, likely because the target </w:t>
        </w:r>
      </w:ins>
      <w:ins w:id="504" w:author="James Midkiff" w:date="2021-06-02T13:45:00Z">
        <w:r w:rsidR="00244186">
          <w:rPr>
            <w:rFonts w:ascii="Garamond" w:hAnsi="Garamond" w:cs="Times New Roman"/>
          </w:rPr>
          <w:t xml:space="preserve">class is larger than the non-target class in model 2 and there are multiple target classes more evenly distributed in model 3. </w:t>
        </w:r>
      </w:ins>
    </w:p>
    <w:p w14:paraId="46A126D0" w14:textId="77777777" w:rsidR="00244186" w:rsidRDefault="00244186" w:rsidP="007B670A">
      <w:pPr>
        <w:pStyle w:val="NoSpacing"/>
        <w:jc w:val="both"/>
        <w:rPr>
          <w:ins w:id="505" w:author="James Midkiff" w:date="2021-06-02T13:45:00Z"/>
          <w:rFonts w:ascii="Garamond" w:hAnsi="Garamond" w:cs="Times New Roman"/>
        </w:rPr>
      </w:pPr>
    </w:p>
    <w:p w14:paraId="09CADAD1" w14:textId="65C6E55D" w:rsidR="00FF50A6" w:rsidRDefault="00244186" w:rsidP="007B670A">
      <w:pPr>
        <w:pStyle w:val="NoSpacing"/>
        <w:jc w:val="both"/>
        <w:rPr>
          <w:ins w:id="506" w:author="James Midkiff" w:date="2021-06-02T13:37:00Z"/>
          <w:rFonts w:ascii="Garamond" w:hAnsi="Garamond" w:cs="Times New Roman"/>
        </w:rPr>
      </w:pPr>
      <w:ins w:id="507" w:author="James Midkiff" w:date="2021-06-02T13:45:00Z">
        <w:r>
          <w:rPr>
            <w:rFonts w:ascii="Garamond" w:hAnsi="Garamond" w:cs="Times New Roman"/>
          </w:rPr>
          <w:t xml:space="preserve">Overall, these results </w:t>
        </w:r>
      </w:ins>
      <w:ins w:id="508" w:author="James Midkiff" w:date="2021-06-02T13:36:00Z">
        <w:r w:rsidR="00FF50A6">
          <w:rPr>
            <w:rFonts w:ascii="Garamond" w:hAnsi="Garamond" w:cs="Times New Roman"/>
          </w:rPr>
          <w:t>indicate that the logistic models are go</w:t>
        </w:r>
      </w:ins>
      <w:ins w:id="509" w:author="James Midkiff" w:date="2021-06-02T13:37:00Z">
        <w:r w:rsidR="00FF50A6">
          <w:rPr>
            <w:rFonts w:ascii="Garamond" w:hAnsi="Garamond" w:cs="Times New Roman"/>
          </w:rPr>
          <w:t xml:space="preserve">od at identifying block groups where lead is present to some degree in residential water, but </w:t>
        </w:r>
      </w:ins>
      <w:ins w:id="510" w:author="James Midkiff" w:date="2021-06-02T13:45:00Z">
        <w:r>
          <w:rPr>
            <w:rFonts w:ascii="Garamond" w:hAnsi="Garamond" w:cs="Times New Roman"/>
          </w:rPr>
          <w:t>perform le</w:t>
        </w:r>
      </w:ins>
      <w:ins w:id="511" w:author="James Midkiff" w:date="2021-06-02T13:46:00Z">
        <w:r>
          <w:rPr>
            <w:rFonts w:ascii="Garamond" w:hAnsi="Garamond" w:cs="Times New Roman"/>
          </w:rPr>
          <w:t>ss well</w:t>
        </w:r>
      </w:ins>
      <w:ins w:id="512" w:author="James Midkiff" w:date="2021-06-02T13:37:00Z">
        <w:r w:rsidR="00FF50A6">
          <w:rPr>
            <w:rFonts w:ascii="Garamond" w:hAnsi="Garamond" w:cs="Times New Roman"/>
          </w:rPr>
          <w:t xml:space="preserve"> at predicting the severity of the lead problem. </w:t>
        </w:r>
      </w:ins>
    </w:p>
    <w:p w14:paraId="28AF6E90" w14:textId="6D3151A4" w:rsidR="00FF50A6" w:rsidRDefault="00FF50A6" w:rsidP="007B670A">
      <w:pPr>
        <w:pStyle w:val="NoSpacing"/>
        <w:jc w:val="both"/>
        <w:rPr>
          <w:ins w:id="513" w:author="James Midkiff" w:date="2021-06-02T13:37:00Z"/>
          <w:rFonts w:ascii="Garamond" w:hAnsi="Garamond" w:cs="Times New Roman"/>
        </w:rPr>
      </w:pPr>
    </w:p>
    <w:p w14:paraId="23A90A10" w14:textId="6FD431A4" w:rsidR="00C42778" w:rsidRPr="00C62A33" w:rsidRDefault="00C42778" w:rsidP="00C42778">
      <w:pPr>
        <w:pStyle w:val="NoSpacing"/>
        <w:jc w:val="both"/>
        <w:rPr>
          <w:ins w:id="514" w:author="Tarren Peterson" w:date="2021-06-02T15:42:00Z"/>
          <w:rFonts w:ascii="Garamond" w:hAnsi="Garamond" w:cs="Times New Roman"/>
          <w:sz w:val="32"/>
          <w:szCs w:val="32"/>
        </w:rPr>
      </w:pPr>
      <w:ins w:id="515" w:author="Tarren Peterson" w:date="2021-06-02T15:42:00Z">
        <w:r>
          <w:rPr>
            <w:rFonts w:ascii="Garamond" w:hAnsi="Garamond" w:cs="Times New Roman"/>
            <w:i/>
            <w:iCs/>
            <w:sz w:val="32"/>
            <w:szCs w:val="32"/>
          </w:rPr>
          <w:t>Random Forests</w:t>
        </w:r>
      </w:ins>
    </w:p>
    <w:p w14:paraId="26F3DFDB" w14:textId="77777777" w:rsidR="00C42778" w:rsidRDefault="00C42778" w:rsidP="00C42778">
      <w:pPr>
        <w:pStyle w:val="NoSpacing"/>
        <w:jc w:val="both"/>
        <w:rPr>
          <w:ins w:id="516" w:author="Tarren Peterson" w:date="2021-06-02T15:42:00Z"/>
          <w:rFonts w:ascii="Garamond" w:hAnsi="Garamond" w:cs="Times New Roman"/>
        </w:rPr>
      </w:pPr>
    </w:p>
    <w:p w14:paraId="408BCA86" w14:textId="77777777" w:rsidR="00162DF0" w:rsidRDefault="00C42778" w:rsidP="00C42778">
      <w:pPr>
        <w:pStyle w:val="NoSpacing"/>
        <w:jc w:val="both"/>
        <w:rPr>
          <w:ins w:id="517" w:author="Tarren Peterson" w:date="2021-06-02T16:18:00Z"/>
          <w:rFonts w:ascii="Garamond" w:hAnsi="Garamond" w:cs="Times New Roman"/>
        </w:rPr>
      </w:pPr>
      <w:ins w:id="518" w:author="Tarren Peterson" w:date="2021-06-02T15:44:00Z">
        <w:r>
          <w:rPr>
            <w:rFonts w:ascii="Garamond" w:hAnsi="Garamond" w:cs="Times New Roman"/>
          </w:rPr>
          <w:t xml:space="preserve">The random forest models were all trained to predict whether a given block group contained high levels of lead (&gt;15ppb). </w:t>
        </w:r>
      </w:ins>
      <w:ins w:id="519" w:author="Tarren Peterson" w:date="2021-06-02T15:45:00Z">
        <w:r>
          <w:rPr>
            <w:rFonts w:ascii="Garamond" w:hAnsi="Garamond" w:cs="Times New Roman"/>
          </w:rPr>
          <w:t xml:space="preserve">Due to the significant amount of training time for each random forest model, we decided to only include the predictions for the highest levels of lead, which we felt was a more important predictive metric. </w:t>
        </w:r>
      </w:ins>
      <w:ins w:id="520" w:author="Tarren Peterson" w:date="2021-06-02T15:46:00Z">
        <w:r>
          <w:rPr>
            <w:rFonts w:ascii="Garamond" w:hAnsi="Garamond" w:cs="Times New Roman"/>
          </w:rPr>
          <w:t xml:space="preserve">In total, three different types of random forest models were optimized using a grid search. We trained random forests, weighted random forests, and random forests with SMOTE. </w:t>
        </w:r>
      </w:ins>
    </w:p>
    <w:p w14:paraId="71183271" w14:textId="77777777" w:rsidR="00162DF0" w:rsidRDefault="00162DF0" w:rsidP="00C42778">
      <w:pPr>
        <w:pStyle w:val="NoSpacing"/>
        <w:jc w:val="both"/>
        <w:rPr>
          <w:ins w:id="521" w:author="Tarren Peterson" w:date="2021-06-02T16:18:00Z"/>
          <w:rFonts w:ascii="Garamond" w:hAnsi="Garamond" w:cs="Times New Roman"/>
        </w:rPr>
      </w:pPr>
    </w:p>
    <w:p w14:paraId="1815FDC9" w14:textId="4DE54F18" w:rsidR="00FF50A6" w:rsidRPr="00244186" w:rsidRDefault="005C0D6B" w:rsidP="00C42778">
      <w:pPr>
        <w:pStyle w:val="NoSpacing"/>
        <w:jc w:val="both"/>
        <w:rPr>
          <w:rFonts w:ascii="Garamond" w:hAnsi="Garamond" w:cs="Times New Roman"/>
        </w:rPr>
      </w:pPr>
      <w:ins w:id="522" w:author="Tarren Peterson" w:date="2021-06-02T15:48:00Z">
        <w:r>
          <w:rPr>
            <w:rFonts w:ascii="Garamond" w:hAnsi="Garamond" w:cs="Times New Roman"/>
          </w:rPr>
          <w:t>As discussed in the data section</w:t>
        </w:r>
      </w:ins>
      <w:ins w:id="523" w:author="Tarren Peterson" w:date="2021-06-02T15:56:00Z">
        <w:r>
          <w:rPr>
            <w:rFonts w:ascii="Garamond" w:hAnsi="Garamond" w:cs="Times New Roman"/>
          </w:rPr>
          <w:t xml:space="preserve">, the </w:t>
        </w:r>
      </w:ins>
      <w:ins w:id="524" w:author="Tarren Peterson" w:date="2021-06-02T15:57:00Z">
        <w:r w:rsidR="0064519B">
          <w:rPr>
            <w:rFonts w:ascii="Garamond" w:hAnsi="Garamond" w:cs="Times New Roman"/>
          </w:rPr>
          <w:t xml:space="preserve">threshold (high) variable is unbalanced, as only a quarter of the total </w:t>
        </w:r>
      </w:ins>
      <w:ins w:id="525" w:author="Tarren Peterson" w:date="2021-06-02T15:58:00Z">
        <w:r w:rsidR="0064519B">
          <w:rPr>
            <w:rFonts w:ascii="Garamond" w:hAnsi="Garamond" w:cs="Times New Roman"/>
          </w:rPr>
          <w:t xml:space="preserve">census block groups have tests with more than 15 ppb of lead. As a result, the recall metric for the </w:t>
        </w:r>
      </w:ins>
      <w:ins w:id="526" w:author="Tarren Peterson" w:date="2021-06-02T16:00:00Z">
        <w:r w:rsidR="0064519B">
          <w:rPr>
            <w:rFonts w:ascii="Garamond" w:hAnsi="Garamond" w:cs="Times New Roman"/>
          </w:rPr>
          <w:t>random forests were very low and no model in the g</w:t>
        </w:r>
      </w:ins>
      <w:ins w:id="527" w:author="Tarren Peterson" w:date="2021-06-02T16:01:00Z">
        <w:r w:rsidR="0064519B">
          <w:rPr>
            <w:rFonts w:ascii="Garamond" w:hAnsi="Garamond" w:cs="Times New Roman"/>
          </w:rPr>
          <w:t xml:space="preserve">rid search scored higher than 20% for recall. In order to account for this unbalanced dataset, we chose to train two other types of random forests, a weighted random forest and a random forest with SMOTE. </w:t>
        </w:r>
      </w:ins>
      <w:ins w:id="528" w:author="Tarren Peterson" w:date="2021-06-02T16:08:00Z">
        <w:r w:rsidR="0064519B">
          <w:rPr>
            <w:rFonts w:ascii="Garamond" w:hAnsi="Garamond" w:cs="Times New Roman"/>
          </w:rPr>
          <w:t>I</w:t>
        </w:r>
      </w:ins>
      <w:ins w:id="529" w:author="Tarren Peterson" w:date="2021-06-02T16:10:00Z">
        <w:r w:rsidR="0064519B">
          <w:rPr>
            <w:rFonts w:ascii="Garamond" w:hAnsi="Garamond" w:cs="Times New Roman"/>
          </w:rPr>
          <w:t xml:space="preserve">n a weighted random forest, </w:t>
        </w:r>
        <w:r w:rsidR="00162DF0">
          <w:rPr>
            <w:rFonts w:ascii="Garamond" w:hAnsi="Garamond" w:cs="Times New Roman"/>
          </w:rPr>
          <w:t xml:space="preserve">the algorithm optimizes using a heavier penalty </w:t>
        </w:r>
      </w:ins>
      <w:ins w:id="530" w:author="Tarren Peterson" w:date="2021-06-02T16:11:00Z">
        <w:r w:rsidR="00162DF0">
          <w:rPr>
            <w:rFonts w:ascii="Garamond" w:hAnsi="Garamond" w:cs="Times New Roman"/>
          </w:rPr>
          <w:t>if</w:t>
        </w:r>
      </w:ins>
      <w:ins w:id="531" w:author="Tarren Peterson" w:date="2021-06-02T16:10:00Z">
        <w:r w:rsidR="00162DF0">
          <w:rPr>
            <w:rFonts w:ascii="Garamond" w:hAnsi="Garamond" w:cs="Times New Roman"/>
          </w:rPr>
          <w:t xml:space="preserve"> </w:t>
        </w:r>
      </w:ins>
      <w:ins w:id="532" w:author="Tarren Peterson" w:date="2021-06-02T16:11:00Z">
        <w:r w:rsidR="00162DF0">
          <w:rPr>
            <w:rFonts w:ascii="Garamond" w:hAnsi="Garamond" w:cs="Times New Roman"/>
          </w:rPr>
          <w:t xml:space="preserve">it </w:t>
        </w:r>
      </w:ins>
      <w:ins w:id="533" w:author="Tarren Peterson" w:date="2021-06-02T16:10:00Z">
        <w:r w:rsidR="00162DF0">
          <w:rPr>
            <w:rFonts w:ascii="Garamond" w:hAnsi="Garamond" w:cs="Times New Roman"/>
          </w:rPr>
          <w:t>misclassi</w:t>
        </w:r>
      </w:ins>
      <w:ins w:id="534" w:author="Tarren Peterson" w:date="2021-06-02T16:11:00Z">
        <w:r w:rsidR="00162DF0">
          <w:rPr>
            <w:rFonts w:ascii="Garamond" w:hAnsi="Garamond" w:cs="Times New Roman"/>
          </w:rPr>
          <w:t xml:space="preserve">fies the minority class in the unbalanced sample. In this case, the algorithm would give a heavier penalty for misclassifying the incorrect identification of a census block group </w:t>
        </w:r>
      </w:ins>
      <w:ins w:id="535" w:author="Tarren Peterson" w:date="2021-06-02T16:12:00Z">
        <w:r w:rsidR="00162DF0">
          <w:rPr>
            <w:rFonts w:ascii="Garamond" w:hAnsi="Garamond" w:cs="Times New Roman"/>
          </w:rPr>
          <w:t>above the 15ppb threshold as being below the threshold. This helps us to increas</w:t>
        </w:r>
      </w:ins>
      <w:ins w:id="536" w:author="Tarren Peterson" w:date="2021-06-02T16:13:00Z">
        <w:r w:rsidR="00162DF0">
          <w:rPr>
            <w:rFonts w:ascii="Garamond" w:hAnsi="Garamond" w:cs="Times New Roman"/>
          </w:rPr>
          <w:t xml:space="preserve">e the recall metric above what was achieved in a normal random forest. </w:t>
        </w:r>
      </w:ins>
      <w:ins w:id="537" w:author="Tarren Peterson" w:date="2021-06-02T16:14:00Z">
        <w:r w:rsidR="00162DF0">
          <w:rPr>
            <w:rFonts w:ascii="Garamond" w:hAnsi="Garamond" w:cs="Times New Roman"/>
          </w:rPr>
          <w:t xml:space="preserve">Similarly, we use random forests with SMOTE as another method to account for the unbalanced dataset. </w:t>
        </w:r>
      </w:ins>
      <w:ins w:id="538" w:author="Tarren Peterson" w:date="2021-06-02T16:15:00Z">
        <w:r w:rsidR="00162DF0">
          <w:rPr>
            <w:rFonts w:ascii="Garamond" w:hAnsi="Garamond" w:cs="Times New Roman"/>
          </w:rPr>
          <w:t>SMOTE stands for Synthetic Minority Oversampling Technique</w:t>
        </w:r>
      </w:ins>
      <w:ins w:id="539" w:author="Tarren Peterson" w:date="2021-06-02T16:16:00Z">
        <w:r w:rsidR="00162DF0">
          <w:rPr>
            <w:rFonts w:ascii="Garamond" w:hAnsi="Garamond" w:cs="Times New Roman"/>
          </w:rPr>
          <w:t xml:space="preserve"> and works by synthetically creating new examples of the minority class by selecting </w:t>
        </w:r>
      </w:ins>
      <w:ins w:id="540" w:author="Tarren Peterson" w:date="2021-06-02T16:17:00Z">
        <w:r w:rsidR="00162DF0">
          <w:rPr>
            <w:rFonts w:ascii="Garamond" w:hAnsi="Garamond" w:cs="Times New Roman"/>
          </w:rPr>
          <w:t>examples that are close in the feature space and drawing new sample at a nearby point. This is different from traditional oversampling techniques because rather than continually drawing from the same, small pool of data</w:t>
        </w:r>
      </w:ins>
      <w:ins w:id="541" w:author="Tarren Peterson" w:date="2021-06-02T16:18:00Z">
        <w:r w:rsidR="00162DF0">
          <w:rPr>
            <w:rFonts w:ascii="Garamond" w:hAnsi="Garamond" w:cs="Times New Roman"/>
          </w:rPr>
          <w:t xml:space="preserve"> </w:t>
        </w:r>
      </w:ins>
      <w:ins w:id="542" w:author="Tarren Peterson" w:date="2021-06-02T16:17:00Z">
        <w:r w:rsidR="00162DF0">
          <w:rPr>
            <w:rFonts w:ascii="Garamond" w:hAnsi="Garamond" w:cs="Times New Roman"/>
          </w:rPr>
          <w:t>points in t</w:t>
        </w:r>
      </w:ins>
      <w:ins w:id="543" w:author="Tarren Peterson" w:date="2021-06-02T16:18:00Z">
        <w:r w:rsidR="00162DF0">
          <w:rPr>
            <w:rFonts w:ascii="Garamond" w:hAnsi="Garamond" w:cs="Times New Roman"/>
          </w:rPr>
          <w:t xml:space="preserve">he minority class, SMOTE artificially creates new ones based on like points to feed the model new data. </w:t>
        </w:r>
      </w:ins>
    </w:p>
    <w:p w14:paraId="2BF178EB" w14:textId="527687FE" w:rsidR="009C6FCD" w:rsidRDefault="009C6FCD" w:rsidP="007B670A">
      <w:pPr>
        <w:pStyle w:val="NoSpacing"/>
        <w:jc w:val="both"/>
        <w:rPr>
          <w:ins w:id="544" w:author="Tarren Peterson" w:date="2021-06-02T16:20:00Z"/>
          <w:rFonts w:ascii="Garamond" w:hAnsi="Garamond" w:cs="Times New Roman"/>
        </w:rPr>
      </w:pPr>
    </w:p>
    <w:p w14:paraId="284BF125" w14:textId="7E7258E8" w:rsidR="00C529EE" w:rsidRDefault="00C529EE" w:rsidP="007B670A">
      <w:pPr>
        <w:pStyle w:val="NoSpacing"/>
        <w:jc w:val="both"/>
        <w:rPr>
          <w:ins w:id="545" w:author="Tarren Peterson" w:date="2021-06-02T16:20:00Z"/>
          <w:rFonts w:ascii="Garamond" w:hAnsi="Garamond" w:cs="Times New Roman"/>
        </w:rPr>
      </w:pPr>
      <w:ins w:id="546" w:author="Tarren Peterson" w:date="2021-06-02T16:20:00Z">
        <w:r>
          <w:rPr>
            <w:rFonts w:ascii="Garamond" w:hAnsi="Garamond" w:cs="Times New Roman"/>
          </w:rPr>
          <w:t>When evaluating the three types of Random Forest models, it is clear that weighted random forests and r</w:t>
        </w:r>
      </w:ins>
      <w:ins w:id="547" w:author="Tarren Peterson" w:date="2021-06-02T16:21:00Z">
        <w:r>
          <w:rPr>
            <w:rFonts w:ascii="Garamond" w:hAnsi="Garamond" w:cs="Times New Roman"/>
          </w:rPr>
          <w:t>andom forests with SMOTE achieve significantly better results than do normal random forests. As stated above, no</w:t>
        </w:r>
      </w:ins>
      <w:ins w:id="548" w:author="Tarren Peterson" w:date="2021-06-02T16:27:00Z">
        <w:r>
          <w:rPr>
            <w:rFonts w:ascii="Garamond" w:hAnsi="Garamond" w:cs="Times New Roman"/>
          </w:rPr>
          <w:t xml:space="preserve"> normal</w:t>
        </w:r>
      </w:ins>
      <w:ins w:id="549" w:author="Tarren Peterson" w:date="2021-06-02T16:21:00Z">
        <w:r>
          <w:rPr>
            <w:rFonts w:ascii="Garamond" w:hAnsi="Garamond" w:cs="Times New Roman"/>
          </w:rPr>
          <w:t xml:space="preserve"> random forest model in the grid search achieved higher </w:t>
        </w:r>
      </w:ins>
      <w:ins w:id="550" w:author="Tarren Peterson" w:date="2021-06-02T16:27:00Z">
        <w:r>
          <w:rPr>
            <w:rFonts w:ascii="Garamond" w:hAnsi="Garamond" w:cs="Times New Roman"/>
          </w:rPr>
          <w:t xml:space="preserve">recall than 20%. However, the weighted random forest </w:t>
        </w:r>
      </w:ins>
      <w:ins w:id="551" w:author="Tarren Peterson" w:date="2021-06-02T16:28:00Z">
        <w:r>
          <w:rPr>
            <w:rFonts w:ascii="Garamond" w:hAnsi="Garamond" w:cs="Times New Roman"/>
          </w:rPr>
          <w:t xml:space="preserve">with the highest recall achieved recall of 74% and the random forest with SMOTE with the highest recall achieved recall of 64%. </w:t>
        </w:r>
      </w:ins>
      <w:ins w:id="552" w:author="Tarren Peterson" w:date="2021-06-02T16:29:00Z">
        <w:r>
          <w:rPr>
            <w:rFonts w:ascii="Garamond" w:hAnsi="Garamond" w:cs="Times New Roman"/>
          </w:rPr>
          <w:t>Since we are seeking to maximize on recall, weighted random forest did achieve the best model of all the random forests</w:t>
        </w:r>
      </w:ins>
      <w:ins w:id="553" w:author="Tarren Peterson" w:date="2021-06-02T16:30:00Z">
        <w:r>
          <w:rPr>
            <w:rFonts w:ascii="Garamond" w:hAnsi="Garamond" w:cs="Times New Roman"/>
          </w:rPr>
          <w:t xml:space="preserve">. </w:t>
        </w:r>
      </w:ins>
    </w:p>
    <w:p w14:paraId="23736E0B" w14:textId="1E51631B" w:rsidR="00C529EE" w:rsidRDefault="00C529EE" w:rsidP="007B670A">
      <w:pPr>
        <w:pStyle w:val="NoSpacing"/>
        <w:jc w:val="both"/>
        <w:rPr>
          <w:ins w:id="554" w:author="Tarren Peterson" w:date="2021-06-02T16:20:00Z"/>
          <w:rFonts w:ascii="Garamond" w:hAnsi="Garamond" w:cs="Times New Roman"/>
        </w:rPr>
      </w:pPr>
    </w:p>
    <w:p w14:paraId="3353C4BF" w14:textId="77777777" w:rsidR="00C529EE" w:rsidRDefault="00C529EE" w:rsidP="007B670A">
      <w:pPr>
        <w:pStyle w:val="NoSpacing"/>
        <w:jc w:val="both"/>
        <w:rPr>
          <w:rFonts w:ascii="Garamond" w:hAnsi="Garamond" w:cs="Times New Roman"/>
        </w:rPr>
      </w:pPr>
    </w:p>
    <w:p w14:paraId="3F9EFDC7" w14:textId="02C8ED01" w:rsidR="009C6FCD" w:rsidRDefault="009C6FCD" w:rsidP="007B670A">
      <w:pPr>
        <w:pStyle w:val="NoSpacing"/>
        <w:jc w:val="both"/>
        <w:rPr>
          <w:rFonts w:ascii="Garamond" w:hAnsi="Garamond" w:cs="Times New Roman"/>
        </w:rPr>
      </w:pPr>
      <w:r>
        <w:rPr>
          <w:rFonts w:ascii="Garamond" w:hAnsi="Garamond" w:cs="Times New Roman"/>
        </w:rPr>
        <w:t xml:space="preserve">The features with the highest predictive power </w:t>
      </w:r>
      <w:r w:rsidR="00C15811">
        <w:rPr>
          <w:rFonts w:ascii="Garamond" w:hAnsi="Garamond" w:cs="Times New Roman"/>
        </w:rPr>
        <w:t xml:space="preserve">for our models </w:t>
      </w:r>
      <w:r>
        <w:rPr>
          <w:rFonts w:ascii="Garamond" w:hAnsi="Garamond" w:cs="Times New Roman"/>
        </w:rPr>
        <w:t>comprised [</w:t>
      </w:r>
      <w:r w:rsidRPr="009C6FCD">
        <w:rPr>
          <w:rFonts w:ascii="Garamond" w:hAnsi="Garamond" w:cs="Times New Roman"/>
          <w:b/>
          <w:bCs/>
          <w:highlight w:val="yellow"/>
        </w:rPr>
        <w:t xml:space="preserve">insert discussion of feature </w:t>
      </w:r>
      <w:r w:rsidRPr="00C15811">
        <w:rPr>
          <w:rFonts w:ascii="Garamond" w:hAnsi="Garamond" w:cs="Times New Roman"/>
          <w:b/>
          <w:bCs/>
          <w:highlight w:val="yellow"/>
        </w:rPr>
        <w:t>importance</w:t>
      </w:r>
      <w:r w:rsidR="00C15811" w:rsidRPr="00C15811">
        <w:rPr>
          <w:rFonts w:ascii="Garamond" w:hAnsi="Garamond" w:cs="Times New Roman"/>
          <w:b/>
          <w:bCs/>
          <w:highlight w:val="yellow"/>
        </w:rPr>
        <w:t xml:space="preserve"> and any variation across models</w:t>
      </w:r>
      <w:r>
        <w:rPr>
          <w:rFonts w:ascii="Garamond" w:hAnsi="Garamond" w:cs="Times New Roman"/>
        </w:rPr>
        <w:t>].</w:t>
      </w:r>
    </w:p>
    <w:p w14:paraId="7138F289" w14:textId="30BD744C" w:rsidR="001731C5" w:rsidRDefault="001731C5" w:rsidP="007B670A">
      <w:pPr>
        <w:pStyle w:val="NoSpacing"/>
        <w:jc w:val="both"/>
        <w:rPr>
          <w:rFonts w:ascii="Garamond" w:hAnsi="Garamond" w:cs="Times New Roman"/>
        </w:rPr>
      </w:pPr>
    </w:p>
    <w:p w14:paraId="07B8ED8E" w14:textId="54552C1E" w:rsidR="00453E6F" w:rsidRDefault="001731C5" w:rsidP="007B670A">
      <w:pPr>
        <w:pStyle w:val="NoSpacing"/>
        <w:jc w:val="both"/>
        <w:rPr>
          <w:rFonts w:ascii="Garamond" w:hAnsi="Garamond" w:cs="Times New Roman"/>
        </w:rPr>
      </w:pPr>
      <w:r>
        <w:rPr>
          <w:rFonts w:ascii="Garamond" w:hAnsi="Garamond" w:cs="Times New Roman"/>
        </w:rPr>
        <w:t>[</w:t>
      </w:r>
      <w:r w:rsidRPr="001731C5">
        <w:rPr>
          <w:rFonts w:ascii="Garamond" w:hAnsi="Garamond" w:cs="Times New Roman"/>
          <w:highlight w:val="yellow"/>
        </w:rPr>
        <w:t>Insert any additional evaluation/performance insights</w:t>
      </w:r>
      <w:r>
        <w:rPr>
          <w:rFonts w:ascii="Garamond" w:hAnsi="Garamond" w:cs="Times New Roman"/>
        </w:rPr>
        <w:t>].</w:t>
      </w:r>
    </w:p>
    <w:p w14:paraId="7B08D8FB" w14:textId="3514AD74" w:rsidR="001731C5"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t xml:space="preserve">6. </w:t>
      </w:r>
      <w:r w:rsidR="001731C5" w:rsidRPr="00A06002">
        <w:rPr>
          <w:rFonts w:ascii="Garamond" w:hAnsi="Garamond"/>
          <w:b/>
          <w:bCs/>
          <w:color w:val="000000" w:themeColor="text1"/>
          <w:sz w:val="36"/>
          <w:szCs w:val="36"/>
        </w:rPr>
        <w:t>Discussion</w:t>
      </w:r>
    </w:p>
    <w:p w14:paraId="430CDEDE" w14:textId="77777777" w:rsidR="001731C5" w:rsidRDefault="001731C5" w:rsidP="001731C5">
      <w:pPr>
        <w:pStyle w:val="NoSpacing"/>
        <w:jc w:val="both"/>
        <w:rPr>
          <w:rFonts w:ascii="Garamond" w:hAnsi="Garamond" w:cs="Times New Roman"/>
        </w:rPr>
      </w:pPr>
    </w:p>
    <w:p w14:paraId="3365493D" w14:textId="109E9C0D" w:rsidR="001731C5" w:rsidRDefault="001731C5" w:rsidP="001731C5">
      <w:pPr>
        <w:pStyle w:val="NoSpacing"/>
        <w:jc w:val="both"/>
        <w:rPr>
          <w:rFonts w:ascii="Garamond" w:hAnsi="Garamond" w:cs="Times New Roman"/>
        </w:rPr>
      </w:pPr>
      <w:r>
        <w:rPr>
          <w:rFonts w:ascii="Garamond" w:hAnsi="Garamond" w:cs="Times New Roman"/>
        </w:rPr>
        <w:t>[</w:t>
      </w:r>
      <w:r w:rsidRPr="001731C5">
        <w:rPr>
          <w:rFonts w:ascii="Garamond" w:hAnsi="Garamond" w:cs="Times New Roman"/>
          <w:b/>
          <w:bCs/>
          <w:highlight w:val="yellow"/>
        </w:rPr>
        <w:t xml:space="preserve">Insert conclusion/policy </w:t>
      </w:r>
      <w:r w:rsidRPr="00906726">
        <w:rPr>
          <w:rFonts w:ascii="Garamond" w:hAnsi="Garamond" w:cs="Times New Roman"/>
          <w:b/>
          <w:bCs/>
          <w:highlight w:val="yellow"/>
        </w:rPr>
        <w:t>implications</w:t>
      </w:r>
      <w:r w:rsidR="00361864" w:rsidRPr="00906726">
        <w:rPr>
          <w:rFonts w:ascii="Garamond" w:hAnsi="Garamond" w:cs="Times New Roman"/>
          <w:b/>
          <w:bCs/>
          <w:highlight w:val="yellow"/>
        </w:rPr>
        <w:t>/ethical considerations using this model</w:t>
      </w:r>
      <w:r w:rsidR="00906726" w:rsidRPr="00906726">
        <w:rPr>
          <w:rFonts w:ascii="Garamond" w:hAnsi="Garamond" w:cs="Times New Roman"/>
          <w:b/>
          <w:bCs/>
          <w:highlight w:val="yellow"/>
        </w:rPr>
        <w:t>/</w:t>
      </w:r>
      <w:proofErr w:type="spellStart"/>
      <w:r w:rsidR="00906726" w:rsidRPr="00906726">
        <w:rPr>
          <w:rFonts w:ascii="Garamond" w:hAnsi="Garamond" w:cs="Times New Roman"/>
          <w:b/>
          <w:bCs/>
          <w:highlight w:val="yellow"/>
        </w:rPr>
        <w:t>etc</w:t>
      </w:r>
      <w:proofErr w:type="spellEnd"/>
      <w:r>
        <w:rPr>
          <w:rFonts w:ascii="Garamond" w:hAnsi="Garamond" w:cs="Times New Roman"/>
        </w:rPr>
        <w:t>].</w:t>
      </w:r>
    </w:p>
    <w:p w14:paraId="61A56BC7" w14:textId="2224AAFB" w:rsidR="00361864" w:rsidRDefault="00361864" w:rsidP="001731C5">
      <w:pPr>
        <w:pStyle w:val="NoSpacing"/>
        <w:jc w:val="both"/>
        <w:rPr>
          <w:rFonts w:ascii="Garamond" w:hAnsi="Garamond" w:cs="Times New Roman"/>
        </w:rPr>
      </w:pPr>
    </w:p>
    <w:p w14:paraId="73C0120F" w14:textId="7B37CD45" w:rsidR="00361864" w:rsidRPr="00A06002" w:rsidRDefault="00A06002" w:rsidP="00A06002">
      <w:pPr>
        <w:pStyle w:val="Heading1"/>
        <w:rPr>
          <w:rFonts w:ascii="Garamond" w:hAnsi="Garamond"/>
          <w:b/>
          <w:bCs/>
          <w:color w:val="000000" w:themeColor="text1"/>
          <w:sz w:val="36"/>
          <w:szCs w:val="36"/>
        </w:rPr>
      </w:pPr>
      <w:r w:rsidRPr="00A06002">
        <w:rPr>
          <w:rFonts w:ascii="Garamond" w:hAnsi="Garamond"/>
          <w:b/>
          <w:bCs/>
          <w:color w:val="000000" w:themeColor="text1"/>
          <w:sz w:val="36"/>
          <w:szCs w:val="36"/>
        </w:rPr>
        <w:lastRenderedPageBreak/>
        <w:t xml:space="preserve">7. </w:t>
      </w:r>
      <w:r w:rsidR="00361864" w:rsidRPr="00A06002">
        <w:rPr>
          <w:rFonts w:ascii="Garamond" w:hAnsi="Garamond"/>
          <w:b/>
          <w:bCs/>
          <w:color w:val="000000" w:themeColor="text1"/>
          <w:sz w:val="36"/>
          <w:szCs w:val="36"/>
        </w:rPr>
        <w:t>Appendix</w:t>
      </w:r>
    </w:p>
    <w:p w14:paraId="4088D1C8" w14:textId="39744BDE" w:rsidR="003B0419" w:rsidRDefault="003B0419" w:rsidP="00A06002">
      <w:pPr>
        <w:pStyle w:val="Heading2"/>
        <w:rPr>
          <w:rFonts w:ascii="Garamond" w:hAnsi="Garamond"/>
          <w:i/>
          <w:iCs/>
          <w:color w:val="000000" w:themeColor="text1"/>
          <w:sz w:val="32"/>
          <w:szCs w:val="32"/>
        </w:rPr>
      </w:pPr>
      <w:bookmarkStart w:id="555" w:name="_Appendix_1:_Additional"/>
      <w:bookmarkEnd w:id="555"/>
    </w:p>
    <w:p w14:paraId="0D6BB0CB" w14:textId="1E125663" w:rsidR="00801A10" w:rsidRPr="00A06002" w:rsidRDefault="00351400" w:rsidP="00A06002">
      <w:pPr>
        <w:pStyle w:val="Heading2"/>
        <w:rPr>
          <w:rFonts w:ascii="Garamond" w:hAnsi="Garamond"/>
          <w:i/>
          <w:iCs/>
          <w:color w:val="000000" w:themeColor="text1"/>
          <w:sz w:val="32"/>
          <w:szCs w:val="32"/>
        </w:rPr>
      </w:pPr>
      <w:r w:rsidRPr="00A06002">
        <w:rPr>
          <w:rFonts w:ascii="Garamond" w:hAnsi="Garamond"/>
          <w:i/>
          <w:iCs/>
          <w:color w:val="000000" w:themeColor="text1"/>
          <w:sz w:val="32"/>
          <w:szCs w:val="32"/>
        </w:rPr>
        <w:t xml:space="preserve">Appendix </w:t>
      </w:r>
      <w:r w:rsidR="00F808CE">
        <w:rPr>
          <w:rFonts w:ascii="Garamond" w:hAnsi="Garamond"/>
          <w:i/>
          <w:iCs/>
          <w:color w:val="000000" w:themeColor="text1"/>
          <w:sz w:val="32"/>
          <w:szCs w:val="32"/>
        </w:rPr>
        <w:t>1</w:t>
      </w:r>
      <w:r w:rsidRPr="00A06002">
        <w:rPr>
          <w:rFonts w:ascii="Garamond" w:hAnsi="Garamond"/>
          <w:i/>
          <w:iCs/>
          <w:color w:val="000000" w:themeColor="text1"/>
          <w:sz w:val="32"/>
          <w:szCs w:val="32"/>
        </w:rPr>
        <w:t>: Additional Assessment Data Statistics</w:t>
      </w:r>
    </w:p>
    <w:p w14:paraId="270A5EBB" w14:textId="10AACECD" w:rsidR="00351400" w:rsidRDefault="00351400" w:rsidP="00A06002">
      <w:pPr>
        <w:pStyle w:val="NoSpacing"/>
        <w:keepNext/>
        <w:jc w:val="both"/>
        <w:rPr>
          <w:rFonts w:ascii="Garamond" w:hAnsi="Garamond" w:cs="Times New Roman"/>
          <w:i/>
          <w:iCs/>
        </w:rPr>
      </w:pPr>
    </w:p>
    <w:p w14:paraId="03CC5775" w14:textId="5360C0C0" w:rsidR="00351400" w:rsidRDefault="00351400" w:rsidP="00801A10">
      <w:pPr>
        <w:pStyle w:val="NoSpacing"/>
        <w:jc w:val="both"/>
        <w:rPr>
          <w:rFonts w:ascii="Garamond" w:hAnsi="Garamond" w:cs="Times New Roman"/>
          <w:i/>
          <w:iCs/>
        </w:rPr>
      </w:pPr>
      <w:r>
        <w:rPr>
          <w:rFonts w:ascii="Garamond" w:hAnsi="Garamond"/>
          <w:noProof/>
        </w:rPr>
        <w:drawing>
          <wp:anchor distT="0" distB="0" distL="114300" distR="114300" simplePos="0" relativeHeight="251653120" behindDoc="0" locked="0" layoutInCell="1" allowOverlap="1" wp14:anchorId="56D05DFC" wp14:editId="0259C10E">
            <wp:simplePos x="0" y="0"/>
            <wp:positionH relativeFrom="page">
              <wp:posOffset>914400</wp:posOffset>
            </wp:positionH>
            <wp:positionV relativeFrom="paragraph">
              <wp:posOffset>165735</wp:posOffset>
            </wp:positionV>
            <wp:extent cx="5486667" cy="5221224"/>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667" cy="52212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F6CB4" w14:textId="26CABAB1" w:rsidR="00F77884" w:rsidRDefault="00F77884" w:rsidP="00801A10">
      <w:pPr>
        <w:pStyle w:val="NoSpacing"/>
        <w:jc w:val="both"/>
        <w:rPr>
          <w:rFonts w:ascii="Garamond" w:hAnsi="Garamond" w:cs="Times New Roman"/>
          <w:i/>
          <w:iCs/>
        </w:rPr>
      </w:pPr>
      <w:r>
        <w:rPr>
          <w:rFonts w:ascii="Garamond" w:hAnsi="Garamond"/>
          <w:noProof/>
        </w:rPr>
        <w:lastRenderedPageBreak/>
        <w:drawing>
          <wp:inline distT="0" distB="0" distL="0" distR="0" wp14:anchorId="386A538D" wp14:editId="312FACEC">
            <wp:extent cx="5943600" cy="5735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735320"/>
                    </a:xfrm>
                    <a:prstGeom prst="rect">
                      <a:avLst/>
                    </a:prstGeom>
                    <a:noFill/>
                    <a:ln>
                      <a:noFill/>
                    </a:ln>
                  </pic:spPr>
                </pic:pic>
              </a:graphicData>
            </a:graphic>
          </wp:inline>
        </w:drawing>
      </w:r>
    </w:p>
    <w:p w14:paraId="4A68DE0F" w14:textId="341BC369" w:rsidR="003B0419" w:rsidRDefault="003B0419" w:rsidP="00801A10">
      <w:pPr>
        <w:pStyle w:val="NoSpacing"/>
        <w:jc w:val="both"/>
        <w:rPr>
          <w:rFonts w:ascii="Garamond" w:hAnsi="Garamond" w:cs="Times New Roman"/>
          <w:i/>
          <w:iCs/>
        </w:rPr>
      </w:pPr>
    </w:p>
    <w:p w14:paraId="19BF0717" w14:textId="77777777" w:rsidR="003B0419" w:rsidRDefault="003B0419" w:rsidP="003B0419">
      <w:pPr>
        <w:pStyle w:val="Heading2"/>
        <w:rPr>
          <w:rFonts w:ascii="Garamond" w:hAnsi="Garamond"/>
          <w:i/>
          <w:iCs/>
          <w:color w:val="000000" w:themeColor="text1"/>
          <w:sz w:val="32"/>
          <w:szCs w:val="32"/>
        </w:rPr>
        <w:sectPr w:rsidR="003B0419" w:rsidSect="008A59E2">
          <w:footerReference w:type="even" r:id="rId14"/>
          <w:footerReference w:type="default" r:id="rId15"/>
          <w:pgSz w:w="12240" w:h="15840"/>
          <w:pgMar w:top="1440" w:right="1440" w:bottom="1440" w:left="1440" w:header="720" w:footer="720" w:gutter="0"/>
          <w:cols w:space="720"/>
          <w:titlePg/>
          <w:docGrid w:linePitch="360"/>
        </w:sectPr>
      </w:pPr>
    </w:p>
    <w:p w14:paraId="57CAC45E" w14:textId="01D7D8A1" w:rsidR="003B0419" w:rsidRPr="00A06002" w:rsidRDefault="003B0419" w:rsidP="003B0419">
      <w:pPr>
        <w:pStyle w:val="Heading2"/>
        <w:rPr>
          <w:rFonts w:ascii="Garamond" w:hAnsi="Garamond"/>
          <w:i/>
          <w:iCs/>
          <w:color w:val="000000" w:themeColor="text1"/>
          <w:sz w:val="32"/>
          <w:szCs w:val="32"/>
        </w:rPr>
      </w:pPr>
      <w:bookmarkStart w:id="556" w:name="_Appendix_2:_Final"/>
      <w:bookmarkEnd w:id="556"/>
      <w:r w:rsidRPr="00A06002">
        <w:rPr>
          <w:rFonts w:ascii="Garamond" w:hAnsi="Garamond"/>
          <w:i/>
          <w:iCs/>
          <w:color w:val="000000" w:themeColor="text1"/>
          <w:sz w:val="32"/>
          <w:szCs w:val="32"/>
        </w:rPr>
        <w:lastRenderedPageBreak/>
        <w:t xml:space="preserve">Appendix </w:t>
      </w:r>
      <w:r>
        <w:rPr>
          <w:rFonts w:ascii="Garamond" w:hAnsi="Garamond"/>
          <w:i/>
          <w:iCs/>
          <w:color w:val="000000" w:themeColor="text1"/>
          <w:sz w:val="32"/>
          <w:szCs w:val="32"/>
        </w:rPr>
        <w:t>2</w:t>
      </w:r>
      <w:r w:rsidRPr="00A06002">
        <w:rPr>
          <w:rFonts w:ascii="Garamond" w:hAnsi="Garamond"/>
          <w:i/>
          <w:iCs/>
          <w:color w:val="000000" w:themeColor="text1"/>
          <w:sz w:val="32"/>
          <w:szCs w:val="32"/>
        </w:rPr>
        <w:t xml:space="preserve">: </w:t>
      </w:r>
      <w:r>
        <w:rPr>
          <w:rFonts w:ascii="Garamond" w:hAnsi="Garamond"/>
          <w:i/>
          <w:iCs/>
          <w:color w:val="000000" w:themeColor="text1"/>
          <w:sz w:val="32"/>
          <w:szCs w:val="32"/>
        </w:rPr>
        <w:t>Final Data Structure</w:t>
      </w:r>
    </w:p>
    <w:p w14:paraId="28246472" w14:textId="172E1FF7" w:rsidR="003B0419" w:rsidRDefault="003B0419" w:rsidP="00801A10">
      <w:pPr>
        <w:pStyle w:val="NoSpacing"/>
        <w:jc w:val="both"/>
        <w:rPr>
          <w:rFonts w:ascii="Garamond" w:hAnsi="Garamond" w:cs="Times New Roman"/>
          <w:i/>
          <w:iCs/>
        </w:rPr>
      </w:pPr>
    </w:p>
    <w:tbl>
      <w:tblPr>
        <w:tblStyle w:val="TableGrid"/>
        <w:tblW w:w="0" w:type="auto"/>
        <w:tblLayout w:type="fixed"/>
        <w:tblLook w:val="04A0" w:firstRow="1" w:lastRow="0" w:firstColumn="1" w:lastColumn="0" w:noHBand="0" w:noVBand="1"/>
      </w:tblPr>
      <w:tblGrid>
        <w:gridCol w:w="262"/>
        <w:gridCol w:w="799"/>
        <w:gridCol w:w="786"/>
        <w:gridCol w:w="786"/>
        <w:gridCol w:w="786"/>
        <w:gridCol w:w="787"/>
        <w:gridCol w:w="786"/>
        <w:gridCol w:w="786"/>
        <w:gridCol w:w="787"/>
        <w:gridCol w:w="414"/>
        <w:gridCol w:w="840"/>
        <w:gridCol w:w="841"/>
        <w:gridCol w:w="841"/>
        <w:gridCol w:w="841"/>
        <w:gridCol w:w="841"/>
        <w:gridCol w:w="841"/>
        <w:gridCol w:w="841"/>
      </w:tblGrid>
      <w:tr w:rsidR="003B0419" w:rsidRPr="003B0419" w14:paraId="3ADE539D" w14:textId="77777777" w:rsidTr="003B0419">
        <w:tc>
          <w:tcPr>
            <w:tcW w:w="262" w:type="dxa"/>
            <w:hideMark/>
          </w:tcPr>
          <w:p w14:paraId="16257B6B" w14:textId="77777777" w:rsidR="003B0419" w:rsidRPr="003B0419" w:rsidRDefault="003B0419" w:rsidP="003B0419">
            <w:pPr>
              <w:pStyle w:val="NoSpacing"/>
              <w:rPr>
                <w:rFonts w:ascii="Garamond" w:hAnsi="Garamond"/>
                <w:sz w:val="16"/>
                <w:szCs w:val="16"/>
              </w:rPr>
            </w:pPr>
          </w:p>
        </w:tc>
        <w:tc>
          <w:tcPr>
            <w:tcW w:w="799" w:type="dxa"/>
            <w:vAlign w:val="center"/>
            <w:hideMark/>
          </w:tcPr>
          <w:p w14:paraId="36FC787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hh_size</w:t>
            </w:r>
          </w:p>
        </w:tc>
        <w:tc>
          <w:tcPr>
            <w:tcW w:w="786" w:type="dxa"/>
            <w:vAlign w:val="center"/>
            <w:hideMark/>
          </w:tcPr>
          <w:p w14:paraId="16AEB0F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EA61060" w14:textId="546A8CF7" w:rsidR="003B0419" w:rsidRPr="003B0419" w:rsidRDefault="003B0419" w:rsidP="003B0419">
            <w:pPr>
              <w:pStyle w:val="NoSpacing"/>
              <w:jc w:val="center"/>
              <w:rPr>
                <w:rFonts w:ascii="Garamond" w:hAnsi="Garamond" w:cs="Segoe UI"/>
                <w:b/>
                <w:bCs/>
                <w:sz w:val="16"/>
                <w:szCs w:val="16"/>
              </w:rPr>
            </w:pPr>
            <w:proofErr w:type="spellStart"/>
            <w:r w:rsidRPr="003B0419">
              <w:rPr>
                <w:rFonts w:ascii="Garamond" w:hAnsi="Garamond" w:cs="Segoe UI"/>
                <w:b/>
                <w:bCs/>
                <w:sz w:val="16"/>
                <w:szCs w:val="16"/>
              </w:rPr>
              <w:t>inc</w:t>
            </w:r>
            <w:proofErr w:type="spellEnd"/>
          </w:p>
        </w:tc>
        <w:tc>
          <w:tcPr>
            <w:tcW w:w="786" w:type="dxa"/>
            <w:vAlign w:val="center"/>
            <w:hideMark/>
          </w:tcPr>
          <w:p w14:paraId="68517914"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47EAFD4" w14:textId="46C75695"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rent</w:t>
            </w:r>
          </w:p>
        </w:tc>
        <w:tc>
          <w:tcPr>
            <w:tcW w:w="786" w:type="dxa"/>
            <w:vAlign w:val="center"/>
            <w:hideMark/>
          </w:tcPr>
          <w:p w14:paraId="22A2CD7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1466F07" w14:textId="189EE423"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7" w:type="dxa"/>
            <w:vAlign w:val="center"/>
            <w:hideMark/>
          </w:tcPr>
          <w:p w14:paraId="503175BD"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5E876E7E"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non_</w:t>
            </w:r>
          </w:p>
          <w:p w14:paraId="761E2EF7" w14:textId="147EC63A"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6" w:type="dxa"/>
            <w:vAlign w:val="center"/>
            <w:hideMark/>
          </w:tcPr>
          <w:p w14:paraId="75120203"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7EFCA83F" w14:textId="0CA6C64C"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black</w:t>
            </w:r>
          </w:p>
        </w:tc>
        <w:tc>
          <w:tcPr>
            <w:tcW w:w="786" w:type="dxa"/>
            <w:vAlign w:val="center"/>
            <w:hideMark/>
          </w:tcPr>
          <w:p w14:paraId="1EDED3B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DCF7618" w14:textId="4EE413F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owner_occ</w:t>
            </w:r>
          </w:p>
        </w:tc>
        <w:tc>
          <w:tcPr>
            <w:tcW w:w="787" w:type="dxa"/>
            <w:vAlign w:val="center"/>
            <w:hideMark/>
          </w:tcPr>
          <w:p w14:paraId="5AF23E4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tot_pop</w:t>
            </w:r>
          </w:p>
        </w:tc>
        <w:tc>
          <w:tcPr>
            <w:tcW w:w="414" w:type="dxa"/>
            <w:vAlign w:val="center"/>
            <w:hideMark/>
          </w:tcPr>
          <w:p w14:paraId="1A4BEF2E"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t>
            </w:r>
          </w:p>
        </w:tc>
        <w:tc>
          <w:tcPr>
            <w:tcW w:w="840" w:type="dxa"/>
            <w:vAlign w:val="center"/>
            <w:hideMark/>
          </w:tcPr>
          <w:p w14:paraId="60F914EB"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Condition_1.0</w:t>
            </w:r>
          </w:p>
        </w:tc>
        <w:tc>
          <w:tcPr>
            <w:tcW w:w="841" w:type="dxa"/>
            <w:vAlign w:val="center"/>
            <w:hideMark/>
          </w:tcPr>
          <w:p w14:paraId="4EA4566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Condition_2.0</w:t>
            </w:r>
          </w:p>
        </w:tc>
        <w:tc>
          <w:tcPr>
            <w:tcW w:w="841" w:type="dxa"/>
            <w:vAlign w:val="center"/>
            <w:hideMark/>
          </w:tcPr>
          <w:p w14:paraId="1193C83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Condition_3.0</w:t>
            </w:r>
          </w:p>
        </w:tc>
        <w:tc>
          <w:tcPr>
            <w:tcW w:w="841" w:type="dxa"/>
            <w:vAlign w:val="center"/>
            <w:hideMark/>
          </w:tcPr>
          <w:p w14:paraId="3A3C18E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Renovation_1.0</w:t>
            </w:r>
          </w:p>
        </w:tc>
        <w:tc>
          <w:tcPr>
            <w:tcW w:w="841" w:type="dxa"/>
            <w:vAlign w:val="center"/>
            <w:hideMark/>
          </w:tcPr>
          <w:p w14:paraId="2E940FB0"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Renovation_2.0</w:t>
            </w:r>
          </w:p>
        </w:tc>
        <w:tc>
          <w:tcPr>
            <w:tcW w:w="841" w:type="dxa"/>
            <w:vAlign w:val="center"/>
            <w:hideMark/>
          </w:tcPr>
          <w:p w14:paraId="5D753CFD" w14:textId="6DE723F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t_high</w:t>
            </w:r>
          </w:p>
        </w:tc>
        <w:tc>
          <w:tcPr>
            <w:tcW w:w="841" w:type="dxa"/>
            <w:vAlign w:val="center"/>
            <w:hideMark/>
          </w:tcPr>
          <w:p w14:paraId="02566EA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w:t>
            </w:r>
          </w:p>
          <w:p w14:paraId="75B1A39A" w14:textId="0C99C63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medium</w:t>
            </w:r>
          </w:p>
        </w:tc>
      </w:tr>
      <w:tr w:rsidR="003B0419" w:rsidRPr="003B0419" w14:paraId="219EE531" w14:textId="77777777" w:rsidTr="003B0419">
        <w:tc>
          <w:tcPr>
            <w:tcW w:w="262" w:type="dxa"/>
            <w:hideMark/>
          </w:tcPr>
          <w:p w14:paraId="7E3A93DC" w14:textId="77777777" w:rsidR="003B0419" w:rsidRPr="003B0419" w:rsidRDefault="003B0419" w:rsidP="003B0419">
            <w:pPr>
              <w:pStyle w:val="NoSpacing"/>
              <w:rPr>
                <w:rFonts w:ascii="Garamond" w:hAnsi="Garamond" w:cs="Segoe UI"/>
                <w:b/>
                <w:bCs/>
                <w:sz w:val="16"/>
                <w:szCs w:val="16"/>
              </w:rPr>
            </w:pPr>
            <w:r w:rsidRPr="003B0419">
              <w:rPr>
                <w:rFonts w:ascii="Garamond" w:hAnsi="Garamond" w:cs="Segoe UI"/>
                <w:b/>
                <w:bCs/>
                <w:sz w:val="16"/>
                <w:szCs w:val="16"/>
              </w:rPr>
              <w:t>0</w:t>
            </w:r>
          </w:p>
        </w:tc>
        <w:tc>
          <w:tcPr>
            <w:tcW w:w="799" w:type="dxa"/>
            <w:vAlign w:val="center"/>
            <w:hideMark/>
          </w:tcPr>
          <w:p w14:paraId="2847595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1.95</w:t>
            </w:r>
          </w:p>
        </w:tc>
        <w:tc>
          <w:tcPr>
            <w:tcW w:w="786" w:type="dxa"/>
            <w:vAlign w:val="center"/>
            <w:hideMark/>
          </w:tcPr>
          <w:p w14:paraId="543BCA6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55160.5</w:t>
            </w:r>
          </w:p>
        </w:tc>
        <w:tc>
          <w:tcPr>
            <w:tcW w:w="786" w:type="dxa"/>
            <w:vAlign w:val="center"/>
            <w:hideMark/>
          </w:tcPr>
          <w:p w14:paraId="27DBCB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873.0</w:t>
            </w:r>
          </w:p>
        </w:tc>
        <w:tc>
          <w:tcPr>
            <w:tcW w:w="786" w:type="dxa"/>
            <w:vAlign w:val="center"/>
            <w:hideMark/>
          </w:tcPr>
          <w:p w14:paraId="1F8A1493" w14:textId="7E7C689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0.57483</w:t>
            </w:r>
          </w:p>
        </w:tc>
        <w:tc>
          <w:tcPr>
            <w:tcW w:w="787" w:type="dxa"/>
            <w:vAlign w:val="center"/>
            <w:hideMark/>
          </w:tcPr>
          <w:p w14:paraId="0F440C4B" w14:textId="441C760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0.42516</w:t>
            </w:r>
          </w:p>
        </w:tc>
        <w:tc>
          <w:tcPr>
            <w:tcW w:w="786" w:type="dxa"/>
            <w:vAlign w:val="center"/>
            <w:hideMark/>
          </w:tcPr>
          <w:p w14:paraId="40985843" w14:textId="12E827A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0.23427</w:t>
            </w:r>
          </w:p>
        </w:tc>
        <w:tc>
          <w:tcPr>
            <w:tcW w:w="786" w:type="dxa"/>
            <w:vAlign w:val="center"/>
            <w:hideMark/>
          </w:tcPr>
          <w:p w14:paraId="2F7ED2F7" w14:textId="15A6E7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0.49576</w:t>
            </w:r>
          </w:p>
        </w:tc>
        <w:tc>
          <w:tcPr>
            <w:tcW w:w="787" w:type="dxa"/>
            <w:vAlign w:val="center"/>
            <w:hideMark/>
          </w:tcPr>
          <w:p w14:paraId="2F70124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461.0</w:t>
            </w:r>
          </w:p>
        </w:tc>
        <w:tc>
          <w:tcPr>
            <w:tcW w:w="414" w:type="dxa"/>
            <w:vAlign w:val="center"/>
            <w:hideMark/>
          </w:tcPr>
          <w:p w14:paraId="797A827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EF517F1" w14:textId="67B001B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0BA44E0C" w14:textId="663F1C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0.19028</w:t>
            </w:r>
          </w:p>
        </w:tc>
        <w:tc>
          <w:tcPr>
            <w:tcW w:w="841" w:type="dxa"/>
            <w:vAlign w:val="center"/>
            <w:hideMark/>
          </w:tcPr>
          <w:p w14:paraId="3952DF80" w14:textId="571199B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49E2CBCB" w14:textId="715CFA0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B102F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6D10CB0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84A9E1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7B32BACC" w14:textId="77777777" w:rsidTr="003B0419">
        <w:tc>
          <w:tcPr>
            <w:tcW w:w="262" w:type="dxa"/>
            <w:hideMark/>
          </w:tcPr>
          <w:p w14:paraId="67CB5BAB" w14:textId="68791AA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1</w:t>
            </w:r>
          </w:p>
        </w:tc>
        <w:tc>
          <w:tcPr>
            <w:tcW w:w="799" w:type="dxa"/>
            <w:vAlign w:val="center"/>
            <w:hideMark/>
          </w:tcPr>
          <w:p w14:paraId="7F88AB4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1.50</w:t>
            </w:r>
          </w:p>
        </w:tc>
        <w:tc>
          <w:tcPr>
            <w:tcW w:w="786" w:type="dxa"/>
            <w:vAlign w:val="center"/>
            <w:hideMark/>
          </w:tcPr>
          <w:p w14:paraId="391F9BCF"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54297.0</w:t>
            </w:r>
          </w:p>
        </w:tc>
        <w:tc>
          <w:tcPr>
            <w:tcW w:w="786" w:type="dxa"/>
            <w:vAlign w:val="center"/>
            <w:hideMark/>
          </w:tcPr>
          <w:p w14:paraId="502195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1071.0</w:t>
            </w:r>
          </w:p>
        </w:tc>
        <w:tc>
          <w:tcPr>
            <w:tcW w:w="786" w:type="dxa"/>
            <w:vAlign w:val="center"/>
            <w:hideMark/>
          </w:tcPr>
          <w:p w14:paraId="477F1BE6" w14:textId="05C5750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0.66336</w:t>
            </w:r>
          </w:p>
        </w:tc>
        <w:tc>
          <w:tcPr>
            <w:tcW w:w="787" w:type="dxa"/>
            <w:vAlign w:val="center"/>
            <w:hideMark/>
          </w:tcPr>
          <w:p w14:paraId="725E0F02" w14:textId="3A149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0.33663</w:t>
            </w:r>
          </w:p>
        </w:tc>
        <w:tc>
          <w:tcPr>
            <w:tcW w:w="786" w:type="dxa"/>
            <w:vAlign w:val="center"/>
            <w:hideMark/>
          </w:tcPr>
          <w:p w14:paraId="1D72B25F" w14:textId="6F4543D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0.24912</w:t>
            </w:r>
          </w:p>
        </w:tc>
        <w:tc>
          <w:tcPr>
            <w:tcW w:w="786" w:type="dxa"/>
            <w:vAlign w:val="center"/>
            <w:hideMark/>
          </w:tcPr>
          <w:p w14:paraId="543196B1" w14:textId="245CC2B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0.30475</w:t>
            </w:r>
          </w:p>
        </w:tc>
        <w:tc>
          <w:tcPr>
            <w:tcW w:w="787" w:type="dxa"/>
            <w:vAlign w:val="center"/>
            <w:hideMark/>
          </w:tcPr>
          <w:p w14:paraId="0D6ED6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1714.0</w:t>
            </w:r>
          </w:p>
        </w:tc>
        <w:tc>
          <w:tcPr>
            <w:tcW w:w="414" w:type="dxa"/>
            <w:vAlign w:val="center"/>
            <w:hideMark/>
          </w:tcPr>
          <w:p w14:paraId="701F0A5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442CD04" w14:textId="7237F49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0.00628</w:t>
            </w:r>
          </w:p>
        </w:tc>
        <w:tc>
          <w:tcPr>
            <w:tcW w:w="841" w:type="dxa"/>
            <w:vAlign w:val="center"/>
            <w:hideMark/>
          </w:tcPr>
          <w:p w14:paraId="31BFD06C" w14:textId="1E37413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0.06918</w:t>
            </w:r>
          </w:p>
        </w:tc>
        <w:tc>
          <w:tcPr>
            <w:tcW w:w="841" w:type="dxa"/>
            <w:vAlign w:val="center"/>
            <w:hideMark/>
          </w:tcPr>
          <w:p w14:paraId="26AB7B07" w14:textId="04DAC0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A73E5A3" w14:textId="32B1FDA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0.00209</w:t>
            </w:r>
          </w:p>
        </w:tc>
        <w:tc>
          <w:tcPr>
            <w:tcW w:w="841" w:type="dxa"/>
            <w:vAlign w:val="center"/>
            <w:hideMark/>
          </w:tcPr>
          <w:p w14:paraId="0B3D6FA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45DD21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E526D2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r>
      <w:tr w:rsidR="003B0419" w:rsidRPr="003B0419" w14:paraId="2338F697" w14:textId="77777777" w:rsidTr="003B0419">
        <w:tc>
          <w:tcPr>
            <w:tcW w:w="262" w:type="dxa"/>
            <w:hideMark/>
          </w:tcPr>
          <w:p w14:paraId="64351C71" w14:textId="034C4F56"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2</w:t>
            </w:r>
          </w:p>
        </w:tc>
        <w:tc>
          <w:tcPr>
            <w:tcW w:w="799" w:type="dxa"/>
            <w:vAlign w:val="center"/>
            <w:hideMark/>
          </w:tcPr>
          <w:p w14:paraId="6491107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2.30</w:t>
            </w:r>
          </w:p>
        </w:tc>
        <w:tc>
          <w:tcPr>
            <w:tcW w:w="786" w:type="dxa"/>
            <w:vAlign w:val="center"/>
            <w:hideMark/>
          </w:tcPr>
          <w:p w14:paraId="2C3170E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42778.0</w:t>
            </w:r>
          </w:p>
        </w:tc>
        <w:tc>
          <w:tcPr>
            <w:tcW w:w="786" w:type="dxa"/>
            <w:vAlign w:val="center"/>
            <w:hideMark/>
          </w:tcPr>
          <w:p w14:paraId="51F36EA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1097.0</w:t>
            </w:r>
          </w:p>
        </w:tc>
        <w:tc>
          <w:tcPr>
            <w:tcW w:w="786" w:type="dxa"/>
            <w:vAlign w:val="center"/>
            <w:hideMark/>
          </w:tcPr>
          <w:p w14:paraId="555E49A7" w14:textId="0328218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0.28077</w:t>
            </w:r>
          </w:p>
        </w:tc>
        <w:tc>
          <w:tcPr>
            <w:tcW w:w="787" w:type="dxa"/>
            <w:vAlign w:val="center"/>
            <w:hideMark/>
          </w:tcPr>
          <w:p w14:paraId="1D3C6B5B" w14:textId="60A1CB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0.71922</w:t>
            </w:r>
          </w:p>
        </w:tc>
        <w:tc>
          <w:tcPr>
            <w:tcW w:w="786" w:type="dxa"/>
            <w:vAlign w:val="center"/>
            <w:hideMark/>
          </w:tcPr>
          <w:p w14:paraId="31EF4AD1" w14:textId="4F47C4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0.43669</w:t>
            </w:r>
          </w:p>
        </w:tc>
        <w:tc>
          <w:tcPr>
            <w:tcW w:w="786" w:type="dxa"/>
            <w:vAlign w:val="center"/>
            <w:hideMark/>
          </w:tcPr>
          <w:p w14:paraId="4415F5B7" w14:textId="0E95D01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0.31460</w:t>
            </w:r>
          </w:p>
        </w:tc>
        <w:tc>
          <w:tcPr>
            <w:tcW w:w="787" w:type="dxa"/>
            <w:vAlign w:val="center"/>
            <w:hideMark/>
          </w:tcPr>
          <w:p w14:paraId="1980336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1706.0</w:t>
            </w:r>
          </w:p>
        </w:tc>
        <w:tc>
          <w:tcPr>
            <w:tcW w:w="414" w:type="dxa"/>
            <w:vAlign w:val="center"/>
            <w:hideMark/>
          </w:tcPr>
          <w:p w14:paraId="664048D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40B15A44" w14:textId="6D33AB1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E0BE7D" w14:textId="48CD955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0.37102</w:t>
            </w:r>
          </w:p>
        </w:tc>
        <w:tc>
          <w:tcPr>
            <w:tcW w:w="841" w:type="dxa"/>
            <w:vAlign w:val="center"/>
            <w:hideMark/>
          </w:tcPr>
          <w:p w14:paraId="3EF8AECE" w14:textId="361954E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0.00353</w:t>
            </w:r>
          </w:p>
        </w:tc>
        <w:tc>
          <w:tcPr>
            <w:tcW w:w="841" w:type="dxa"/>
            <w:vAlign w:val="center"/>
            <w:hideMark/>
          </w:tcPr>
          <w:p w14:paraId="542EA796" w14:textId="72A157C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E008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5148E5D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74A619C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3265EE3C" w14:textId="77777777" w:rsidTr="003B0419">
        <w:tc>
          <w:tcPr>
            <w:tcW w:w="262" w:type="dxa"/>
            <w:hideMark/>
          </w:tcPr>
          <w:p w14:paraId="5B58B0FB" w14:textId="1E50E562"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3</w:t>
            </w:r>
          </w:p>
        </w:tc>
        <w:tc>
          <w:tcPr>
            <w:tcW w:w="799" w:type="dxa"/>
            <w:vAlign w:val="center"/>
            <w:hideMark/>
          </w:tcPr>
          <w:p w14:paraId="748A7AE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2.69</w:t>
            </w:r>
          </w:p>
        </w:tc>
        <w:tc>
          <w:tcPr>
            <w:tcW w:w="786" w:type="dxa"/>
            <w:vAlign w:val="center"/>
            <w:hideMark/>
          </w:tcPr>
          <w:p w14:paraId="7F98E09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39535.0</w:t>
            </w:r>
          </w:p>
        </w:tc>
        <w:tc>
          <w:tcPr>
            <w:tcW w:w="786" w:type="dxa"/>
            <w:vAlign w:val="center"/>
            <w:hideMark/>
          </w:tcPr>
          <w:p w14:paraId="5951D4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1152.0</w:t>
            </w:r>
          </w:p>
        </w:tc>
        <w:tc>
          <w:tcPr>
            <w:tcW w:w="786" w:type="dxa"/>
            <w:vAlign w:val="center"/>
            <w:hideMark/>
          </w:tcPr>
          <w:p w14:paraId="54A7B9DC" w14:textId="359A2B0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0.54293</w:t>
            </w:r>
          </w:p>
        </w:tc>
        <w:tc>
          <w:tcPr>
            <w:tcW w:w="787" w:type="dxa"/>
            <w:vAlign w:val="center"/>
            <w:hideMark/>
          </w:tcPr>
          <w:p w14:paraId="41920856" w14:textId="74BBB87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0.45707</w:t>
            </w:r>
          </w:p>
        </w:tc>
        <w:tc>
          <w:tcPr>
            <w:tcW w:w="786" w:type="dxa"/>
            <w:vAlign w:val="center"/>
            <w:hideMark/>
          </w:tcPr>
          <w:p w14:paraId="1A5695CC" w14:textId="0F4C396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0.30063</w:t>
            </w:r>
          </w:p>
        </w:tc>
        <w:tc>
          <w:tcPr>
            <w:tcW w:w="786" w:type="dxa"/>
            <w:vAlign w:val="center"/>
            <w:hideMark/>
          </w:tcPr>
          <w:p w14:paraId="06BD82B0" w14:textId="7BBCA1B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0.24789</w:t>
            </w:r>
          </w:p>
        </w:tc>
        <w:tc>
          <w:tcPr>
            <w:tcW w:w="787" w:type="dxa"/>
            <w:vAlign w:val="center"/>
            <w:hideMark/>
          </w:tcPr>
          <w:p w14:paraId="2F4B49A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3925.0</w:t>
            </w:r>
          </w:p>
        </w:tc>
        <w:tc>
          <w:tcPr>
            <w:tcW w:w="414" w:type="dxa"/>
            <w:vAlign w:val="center"/>
            <w:hideMark/>
          </w:tcPr>
          <w:p w14:paraId="7655F3A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3896E49C" w14:textId="2E5E281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0FCCF7A9" w14:textId="11E7644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0.21109</w:t>
            </w:r>
          </w:p>
        </w:tc>
        <w:tc>
          <w:tcPr>
            <w:tcW w:w="841" w:type="dxa"/>
            <w:vAlign w:val="center"/>
            <w:hideMark/>
          </w:tcPr>
          <w:p w14:paraId="4545D0B5" w14:textId="0E2ED7C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0.00135</w:t>
            </w:r>
          </w:p>
        </w:tc>
        <w:tc>
          <w:tcPr>
            <w:tcW w:w="841" w:type="dxa"/>
            <w:vAlign w:val="center"/>
            <w:hideMark/>
          </w:tcPr>
          <w:p w14:paraId="04924E52" w14:textId="728EFD8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7BD3451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F9F40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C12A58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119F2D1C" w14:textId="77777777" w:rsidTr="003B0419">
        <w:tc>
          <w:tcPr>
            <w:tcW w:w="262" w:type="dxa"/>
            <w:hideMark/>
          </w:tcPr>
          <w:p w14:paraId="0B714FBD" w14:textId="6726EAF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4</w:t>
            </w:r>
          </w:p>
        </w:tc>
        <w:tc>
          <w:tcPr>
            <w:tcW w:w="799" w:type="dxa"/>
            <w:vAlign w:val="center"/>
            <w:hideMark/>
          </w:tcPr>
          <w:p w14:paraId="150CB4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2.99</w:t>
            </w:r>
          </w:p>
        </w:tc>
        <w:tc>
          <w:tcPr>
            <w:tcW w:w="786" w:type="dxa"/>
            <w:vAlign w:val="center"/>
            <w:hideMark/>
          </w:tcPr>
          <w:p w14:paraId="236C6D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52948.0</w:t>
            </w:r>
          </w:p>
        </w:tc>
        <w:tc>
          <w:tcPr>
            <w:tcW w:w="786" w:type="dxa"/>
            <w:vAlign w:val="center"/>
            <w:hideMark/>
          </w:tcPr>
          <w:p w14:paraId="1588D4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1023.0</w:t>
            </w:r>
          </w:p>
        </w:tc>
        <w:tc>
          <w:tcPr>
            <w:tcW w:w="786" w:type="dxa"/>
            <w:vAlign w:val="center"/>
            <w:hideMark/>
          </w:tcPr>
          <w:p w14:paraId="08EC117E" w14:textId="76718B3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0.46546</w:t>
            </w:r>
          </w:p>
        </w:tc>
        <w:tc>
          <w:tcPr>
            <w:tcW w:w="787" w:type="dxa"/>
            <w:vAlign w:val="center"/>
            <w:hideMark/>
          </w:tcPr>
          <w:p w14:paraId="6367C29F" w14:textId="1E13B2B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0.53453</w:t>
            </w:r>
          </w:p>
        </w:tc>
        <w:tc>
          <w:tcPr>
            <w:tcW w:w="786" w:type="dxa"/>
            <w:vAlign w:val="center"/>
            <w:hideMark/>
          </w:tcPr>
          <w:p w14:paraId="1EA24247" w14:textId="7A42F8A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0.32620</w:t>
            </w:r>
          </w:p>
        </w:tc>
        <w:tc>
          <w:tcPr>
            <w:tcW w:w="786" w:type="dxa"/>
            <w:vAlign w:val="center"/>
            <w:hideMark/>
          </w:tcPr>
          <w:p w14:paraId="51D56294" w14:textId="412D23A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0.18657</w:t>
            </w:r>
          </w:p>
        </w:tc>
        <w:tc>
          <w:tcPr>
            <w:tcW w:w="787" w:type="dxa"/>
            <w:vAlign w:val="center"/>
            <w:hideMark/>
          </w:tcPr>
          <w:p w14:paraId="023397D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1824.0</w:t>
            </w:r>
          </w:p>
        </w:tc>
        <w:tc>
          <w:tcPr>
            <w:tcW w:w="414" w:type="dxa"/>
            <w:vAlign w:val="center"/>
            <w:hideMark/>
          </w:tcPr>
          <w:p w14:paraId="1055D9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170D846" w14:textId="0BE013A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125B591" w14:textId="74FED5A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0.30581</w:t>
            </w:r>
          </w:p>
        </w:tc>
        <w:tc>
          <w:tcPr>
            <w:tcW w:w="841" w:type="dxa"/>
            <w:vAlign w:val="center"/>
            <w:hideMark/>
          </w:tcPr>
          <w:p w14:paraId="7EB36818" w14:textId="458CC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2F86AF" w14:textId="53800D6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04EE29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6AA86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42CB70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2FECC6F1" w14:textId="77777777" w:rsidTr="003B0419">
        <w:trPr>
          <w:trHeight w:val="64"/>
        </w:trPr>
        <w:tc>
          <w:tcPr>
            <w:tcW w:w="262" w:type="dxa"/>
            <w:hideMark/>
          </w:tcPr>
          <w:p w14:paraId="2292526E" w14:textId="46BBDF9B"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5</w:t>
            </w:r>
          </w:p>
        </w:tc>
        <w:tc>
          <w:tcPr>
            <w:tcW w:w="799" w:type="dxa"/>
            <w:vAlign w:val="center"/>
            <w:hideMark/>
          </w:tcPr>
          <w:p w14:paraId="627115D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2.03</w:t>
            </w:r>
          </w:p>
        </w:tc>
        <w:tc>
          <w:tcPr>
            <w:tcW w:w="786" w:type="dxa"/>
            <w:vAlign w:val="center"/>
            <w:hideMark/>
          </w:tcPr>
          <w:p w14:paraId="275F7E5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25962.0</w:t>
            </w:r>
          </w:p>
        </w:tc>
        <w:tc>
          <w:tcPr>
            <w:tcW w:w="786" w:type="dxa"/>
            <w:vAlign w:val="center"/>
            <w:hideMark/>
          </w:tcPr>
          <w:p w14:paraId="3E8C57A3"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956.0</w:t>
            </w:r>
          </w:p>
        </w:tc>
        <w:tc>
          <w:tcPr>
            <w:tcW w:w="786" w:type="dxa"/>
            <w:vAlign w:val="center"/>
            <w:hideMark/>
          </w:tcPr>
          <w:p w14:paraId="20A62F3C" w14:textId="7CF71F3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0.53026</w:t>
            </w:r>
          </w:p>
        </w:tc>
        <w:tc>
          <w:tcPr>
            <w:tcW w:w="787" w:type="dxa"/>
            <w:vAlign w:val="center"/>
            <w:hideMark/>
          </w:tcPr>
          <w:p w14:paraId="226EDEB9" w14:textId="2F745CA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0.46973</w:t>
            </w:r>
          </w:p>
        </w:tc>
        <w:tc>
          <w:tcPr>
            <w:tcW w:w="786" w:type="dxa"/>
            <w:vAlign w:val="center"/>
            <w:hideMark/>
          </w:tcPr>
          <w:p w14:paraId="12633574" w14:textId="764965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0.29425</w:t>
            </w:r>
          </w:p>
        </w:tc>
        <w:tc>
          <w:tcPr>
            <w:tcW w:w="786" w:type="dxa"/>
            <w:vAlign w:val="center"/>
            <w:hideMark/>
          </w:tcPr>
          <w:p w14:paraId="0306593E" w14:textId="78C1E2F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0.27519</w:t>
            </w:r>
          </w:p>
        </w:tc>
        <w:tc>
          <w:tcPr>
            <w:tcW w:w="787" w:type="dxa"/>
            <w:vAlign w:val="center"/>
            <w:hideMark/>
          </w:tcPr>
          <w:p w14:paraId="259A588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1305.0</w:t>
            </w:r>
          </w:p>
        </w:tc>
        <w:tc>
          <w:tcPr>
            <w:tcW w:w="414" w:type="dxa"/>
            <w:vAlign w:val="center"/>
            <w:hideMark/>
          </w:tcPr>
          <w:p w14:paraId="2D43AF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38A81E8" w14:textId="3F17B74E"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0.01250</w:t>
            </w:r>
          </w:p>
        </w:tc>
        <w:tc>
          <w:tcPr>
            <w:tcW w:w="841" w:type="dxa"/>
            <w:vAlign w:val="center"/>
            <w:hideMark/>
          </w:tcPr>
          <w:p w14:paraId="73A64F6F" w14:textId="6F583E8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0.18750</w:t>
            </w:r>
          </w:p>
        </w:tc>
        <w:tc>
          <w:tcPr>
            <w:tcW w:w="841" w:type="dxa"/>
            <w:vAlign w:val="center"/>
            <w:hideMark/>
          </w:tcPr>
          <w:p w14:paraId="4E425154" w14:textId="2764152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46314DE" w14:textId="4CDCF3C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0.00625</w:t>
            </w:r>
          </w:p>
        </w:tc>
        <w:tc>
          <w:tcPr>
            <w:tcW w:w="841" w:type="dxa"/>
            <w:vAlign w:val="center"/>
            <w:hideMark/>
          </w:tcPr>
          <w:p w14:paraId="38243D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0987B9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14CA4CB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712AF5" w:rsidRPr="003B0419" w14:paraId="46F6031E" w14:textId="77777777" w:rsidTr="003B0419">
        <w:trPr>
          <w:trHeight w:val="64"/>
        </w:trPr>
        <w:tc>
          <w:tcPr>
            <w:tcW w:w="262" w:type="dxa"/>
          </w:tcPr>
          <w:p w14:paraId="7B336FB5" w14:textId="74116CCD" w:rsidR="00712AF5" w:rsidRPr="003B0419" w:rsidRDefault="00712AF5" w:rsidP="003B0419">
            <w:pPr>
              <w:pStyle w:val="NoSpacing"/>
              <w:rPr>
                <w:rFonts w:ascii="Garamond" w:hAnsi="Garamond" w:cs="Segoe UI"/>
                <w:b/>
                <w:bCs/>
                <w:sz w:val="16"/>
                <w:szCs w:val="16"/>
              </w:rPr>
            </w:pPr>
          </w:p>
        </w:tc>
        <w:tc>
          <w:tcPr>
            <w:tcW w:w="799" w:type="dxa"/>
            <w:vAlign w:val="center"/>
          </w:tcPr>
          <w:p w14:paraId="7F516577" w14:textId="40164003"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0AE8A07" w14:textId="1E4925F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2F21BDC" w14:textId="7F301CC7"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4D23C7B9" w14:textId="0BD3EE78"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70B1E756" w14:textId="4A75F19D"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404B3FE" w14:textId="6B8292D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37A0AE3" w14:textId="4BCDD16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2C008ACC" w14:textId="53948A40"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414" w:type="dxa"/>
            <w:vAlign w:val="center"/>
          </w:tcPr>
          <w:p w14:paraId="2BD96FFB" w14:textId="208CA5F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0" w:type="dxa"/>
            <w:vAlign w:val="center"/>
          </w:tcPr>
          <w:p w14:paraId="4FA9A8AE" w14:textId="648F72C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AB8F367" w14:textId="02F07C21"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645E883D" w14:textId="5478F5EA"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199D737D" w14:textId="0B82C12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8644865" w14:textId="46FAA0A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A3A1731" w14:textId="3BB2C4D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1989E19" w14:textId="067F48E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r>
    </w:tbl>
    <w:p w14:paraId="5F8D0332" w14:textId="1B6DA645" w:rsidR="003B0419" w:rsidRDefault="003B0419" w:rsidP="00801A10">
      <w:pPr>
        <w:pStyle w:val="NoSpacing"/>
        <w:jc w:val="both"/>
        <w:rPr>
          <w:rFonts w:ascii="Garamond" w:hAnsi="Garamond" w:cs="Times New Roman"/>
          <w:i/>
          <w:iCs/>
        </w:rPr>
      </w:pPr>
    </w:p>
    <w:p w14:paraId="58905E16" w14:textId="4B2AC67C" w:rsidR="00B82C5B" w:rsidRDefault="00B82C5B" w:rsidP="00801A10">
      <w:pPr>
        <w:pStyle w:val="NoSpacing"/>
        <w:jc w:val="both"/>
        <w:rPr>
          <w:rFonts w:ascii="Garamond" w:hAnsi="Garamond" w:cs="Times New Roman"/>
          <w:i/>
          <w:iCs/>
        </w:rPr>
      </w:pPr>
    </w:p>
    <w:p w14:paraId="430D58C4" w14:textId="7213293F" w:rsidR="00B82C5B" w:rsidRDefault="00B82C5B" w:rsidP="00801A10">
      <w:pPr>
        <w:pStyle w:val="NoSpacing"/>
        <w:jc w:val="both"/>
        <w:rPr>
          <w:rFonts w:ascii="Garamond" w:hAnsi="Garamond" w:cs="Times New Roman"/>
          <w:i/>
          <w:iCs/>
        </w:rPr>
      </w:pPr>
    </w:p>
    <w:p w14:paraId="6422521E" w14:textId="13B52909" w:rsidR="00B82C5B" w:rsidRDefault="00B82C5B" w:rsidP="00801A10">
      <w:pPr>
        <w:pStyle w:val="NoSpacing"/>
        <w:jc w:val="both"/>
        <w:rPr>
          <w:rFonts w:ascii="Garamond" w:hAnsi="Garamond" w:cs="Times New Roman"/>
          <w:i/>
          <w:iCs/>
        </w:rPr>
      </w:pPr>
    </w:p>
    <w:p w14:paraId="697F545E" w14:textId="77777777" w:rsidR="00B82C5B" w:rsidRDefault="00B82C5B" w:rsidP="00B82C5B">
      <w:pPr>
        <w:pStyle w:val="Heading2"/>
        <w:rPr>
          <w:rFonts w:ascii="Garamond" w:hAnsi="Garamond"/>
          <w:i/>
          <w:iCs/>
          <w:color w:val="000000" w:themeColor="text1"/>
          <w:sz w:val="32"/>
          <w:szCs w:val="32"/>
        </w:rPr>
        <w:sectPr w:rsidR="00B82C5B" w:rsidSect="003B0419">
          <w:pgSz w:w="15840" w:h="12240" w:orient="landscape"/>
          <w:pgMar w:top="1440" w:right="1440" w:bottom="1440" w:left="1440" w:header="720" w:footer="720" w:gutter="0"/>
          <w:cols w:space="720"/>
          <w:titlePg/>
          <w:docGrid w:linePitch="360"/>
        </w:sectPr>
      </w:pPr>
    </w:p>
    <w:p w14:paraId="54D01B15" w14:textId="3F3EDBB4" w:rsidR="00B82C5B" w:rsidRPr="00A06002" w:rsidRDefault="00B82C5B" w:rsidP="00B82C5B">
      <w:pPr>
        <w:pStyle w:val="Heading2"/>
        <w:rPr>
          <w:rFonts w:ascii="Garamond" w:hAnsi="Garamond"/>
          <w:i/>
          <w:iCs/>
          <w:color w:val="000000" w:themeColor="text1"/>
          <w:sz w:val="32"/>
          <w:szCs w:val="32"/>
        </w:rPr>
      </w:pPr>
      <w:r w:rsidRPr="00A06002">
        <w:rPr>
          <w:rFonts w:ascii="Garamond" w:hAnsi="Garamond"/>
          <w:i/>
          <w:iCs/>
          <w:color w:val="000000" w:themeColor="text1"/>
          <w:sz w:val="32"/>
          <w:szCs w:val="32"/>
        </w:rPr>
        <w:lastRenderedPageBreak/>
        <w:t>Appendix</w:t>
      </w:r>
      <w:r>
        <w:rPr>
          <w:rFonts w:ascii="Garamond" w:hAnsi="Garamond"/>
          <w:i/>
          <w:iCs/>
          <w:color w:val="000000" w:themeColor="text1"/>
          <w:sz w:val="32"/>
          <w:szCs w:val="32"/>
        </w:rPr>
        <w:t xml:space="preserve"> 3</w:t>
      </w:r>
      <w:r w:rsidRPr="00A06002">
        <w:rPr>
          <w:rFonts w:ascii="Garamond" w:hAnsi="Garamond"/>
          <w:i/>
          <w:iCs/>
          <w:color w:val="000000" w:themeColor="text1"/>
          <w:sz w:val="32"/>
          <w:szCs w:val="32"/>
        </w:rPr>
        <w:t xml:space="preserve">: </w:t>
      </w:r>
      <w:r>
        <w:rPr>
          <w:rFonts w:ascii="Garamond" w:hAnsi="Garamond"/>
          <w:i/>
          <w:iCs/>
          <w:color w:val="000000" w:themeColor="text1"/>
          <w:sz w:val="32"/>
          <w:szCs w:val="32"/>
        </w:rPr>
        <w:t>Final Data Structure</w:t>
      </w:r>
    </w:p>
    <w:p w14:paraId="27F3F378" w14:textId="77777777" w:rsidR="00B82C5B" w:rsidRDefault="00B82C5B" w:rsidP="00801A10">
      <w:pPr>
        <w:pStyle w:val="NoSpacing"/>
        <w:jc w:val="both"/>
        <w:rPr>
          <w:rFonts w:ascii="Garamond" w:hAnsi="Garamond" w:cs="Times New Roman"/>
          <w:i/>
          <w:iCs/>
        </w:rPr>
      </w:pPr>
    </w:p>
    <w:p w14:paraId="3D53EC3F" w14:textId="19BD1466" w:rsidR="00B82C5B" w:rsidRPr="00A06002" w:rsidRDefault="00B82C5B" w:rsidP="00801A10">
      <w:pPr>
        <w:pStyle w:val="NoSpacing"/>
        <w:jc w:val="both"/>
        <w:rPr>
          <w:rFonts w:ascii="Garamond" w:hAnsi="Garamond" w:cs="Times New Roman"/>
          <w:i/>
          <w:iCs/>
        </w:rPr>
      </w:pPr>
      <w:r w:rsidRPr="00B82C5B">
        <w:rPr>
          <w:rFonts w:ascii="Garamond" w:hAnsi="Garamond" w:cs="Times New Roman"/>
          <w:i/>
          <w:iCs/>
          <w:noProof/>
        </w:rPr>
        <mc:AlternateContent>
          <mc:Choice Requires="wps">
            <w:drawing>
              <wp:anchor distT="0" distB="0" distL="114300" distR="114300" simplePos="0" relativeHeight="251671552" behindDoc="0" locked="0" layoutInCell="1" allowOverlap="1" wp14:anchorId="469520BC" wp14:editId="6FBC0736">
                <wp:simplePos x="0" y="0"/>
                <wp:positionH relativeFrom="column">
                  <wp:posOffset>0</wp:posOffset>
                </wp:positionH>
                <wp:positionV relativeFrom="paragraph">
                  <wp:posOffset>7620</wp:posOffset>
                </wp:positionV>
                <wp:extent cx="2863215" cy="439420"/>
                <wp:effectExtent l="0" t="0" r="0" b="5080"/>
                <wp:wrapNone/>
                <wp:docPr id="13" name="Text Box 13"/>
                <wp:cNvGraphicFramePr/>
                <a:graphic xmlns:a="http://schemas.openxmlformats.org/drawingml/2006/main">
                  <a:graphicData uri="http://schemas.microsoft.com/office/word/2010/wordprocessingShape">
                    <wps:wsp>
                      <wps:cNvSpPr txBox="1"/>
                      <wps:spPr>
                        <a:xfrm>
                          <a:off x="0" y="0"/>
                          <a:ext cx="2863215" cy="439420"/>
                        </a:xfrm>
                        <a:prstGeom prst="rect">
                          <a:avLst/>
                        </a:prstGeom>
                        <a:solidFill>
                          <a:schemeClr val="lt1"/>
                        </a:solidFill>
                        <a:ln w="6350">
                          <a:noFill/>
                        </a:ln>
                      </wps:spPr>
                      <wps:txbx>
                        <w:txbxContent>
                          <w:p w14:paraId="5AD66F11" w14:textId="77777777" w:rsidR="00DC37C6" w:rsidRPr="00B45B10" w:rsidRDefault="00DC37C6"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9520BC" id="Text Box 13" o:spid="_x0000_s1032" type="#_x0000_t202" style="position:absolute;left:0;text-align:left;margin-left:0;margin-top:.6pt;width:225.45pt;height:34.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" fillcolor="white [3201]" stroked="f" strokeweight=".5pt">
                <v:textbox>
                  <w:txbxContent>
                    <w:p w14:paraId="5AD66F11" w14:textId="77777777" w:rsidR="00DC37C6" w:rsidRPr="00B45B10" w:rsidRDefault="00DC37C6"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v:textbox>
              </v:shape>
            </w:pict>
          </mc:Fallback>
        </mc:AlternateContent>
      </w:r>
      <w:r w:rsidRPr="00B82C5B">
        <w:rPr>
          <w:rFonts w:ascii="Garamond" w:hAnsi="Garamond" w:cs="Times New Roman"/>
          <w:i/>
          <w:iCs/>
          <w:noProof/>
        </w:rPr>
        <w:drawing>
          <wp:anchor distT="0" distB="0" distL="114300" distR="114300" simplePos="0" relativeHeight="251670528" behindDoc="0" locked="0" layoutInCell="1" allowOverlap="1" wp14:anchorId="4C5642CC" wp14:editId="05C44FAB">
            <wp:simplePos x="0" y="0"/>
            <wp:positionH relativeFrom="column">
              <wp:posOffset>0</wp:posOffset>
            </wp:positionH>
            <wp:positionV relativeFrom="paragraph">
              <wp:posOffset>431165</wp:posOffset>
            </wp:positionV>
            <wp:extent cx="2859179" cy="2984999"/>
            <wp:effectExtent l="0" t="0" r="0" b="0"/>
            <wp:wrapNone/>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17560" r="21477"/>
                    <a:stretch/>
                  </pic:blipFill>
                  <pic:spPr bwMode="auto">
                    <a:xfrm>
                      <a:off x="0" y="0"/>
                      <a:ext cx="2859179" cy="2984999"/>
                    </a:xfrm>
                    <a:prstGeom prst="rect">
                      <a:avLst/>
                    </a:prstGeom>
                    <a:ln w="6350">
                      <a:noFill/>
                    </a:ln>
                    <a:extLst>
                      <a:ext uri="{53640926-AAD7-44D8-BBD7-CCE9431645EC}">
                        <a14:shadowObscured xmlns:a14="http://schemas.microsoft.com/office/drawing/2010/main"/>
                      </a:ext>
                    </a:extLst>
                  </pic:spPr>
                </pic:pic>
              </a:graphicData>
            </a:graphic>
          </wp:anchor>
        </w:drawing>
      </w:r>
    </w:p>
    <w:sectPr w:rsidR="00B82C5B" w:rsidRPr="00A06002" w:rsidSect="00B82C5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9B01DA" w14:textId="77777777" w:rsidR="00831284" w:rsidRDefault="00831284" w:rsidP="00A0439A">
      <w:r>
        <w:separator/>
      </w:r>
    </w:p>
  </w:endnote>
  <w:endnote w:type="continuationSeparator" w:id="0">
    <w:p w14:paraId="179BA96A" w14:textId="77777777" w:rsidR="00831284" w:rsidRDefault="00831284" w:rsidP="00A04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73894277"/>
      <w:docPartObj>
        <w:docPartGallery w:val="Page Numbers (Bottom of Page)"/>
        <w:docPartUnique/>
      </w:docPartObj>
    </w:sdtPr>
    <w:sdtContent>
      <w:p w14:paraId="29A32C85" w14:textId="4BC45810" w:rsidR="00DC37C6" w:rsidRDefault="00DC37C6" w:rsidP="00DC37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5485F1" w14:textId="77777777" w:rsidR="00DC37C6" w:rsidRDefault="00DC37C6" w:rsidP="008A59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Garamond" w:hAnsi="Garamond"/>
      </w:rPr>
      <w:id w:val="-772240842"/>
      <w:docPartObj>
        <w:docPartGallery w:val="Page Numbers (Bottom of Page)"/>
        <w:docPartUnique/>
      </w:docPartObj>
    </w:sdtPr>
    <w:sdtContent>
      <w:p w14:paraId="1CDCC6FA" w14:textId="070039E4" w:rsidR="00DC37C6" w:rsidRPr="008A59E2" w:rsidRDefault="00DC37C6" w:rsidP="00DC37C6">
        <w:pPr>
          <w:pStyle w:val="Footer"/>
          <w:framePr w:wrap="none" w:vAnchor="text" w:hAnchor="margin" w:xAlign="right" w:y="1"/>
          <w:rPr>
            <w:rStyle w:val="PageNumber"/>
            <w:rFonts w:ascii="Garamond" w:hAnsi="Garamond"/>
          </w:rPr>
        </w:pPr>
        <w:r w:rsidRPr="008A59E2">
          <w:rPr>
            <w:rStyle w:val="PageNumber"/>
            <w:rFonts w:ascii="Garamond" w:hAnsi="Garamond"/>
          </w:rPr>
          <w:fldChar w:fldCharType="begin"/>
        </w:r>
        <w:r w:rsidRPr="008A59E2">
          <w:rPr>
            <w:rStyle w:val="PageNumber"/>
            <w:rFonts w:ascii="Garamond" w:hAnsi="Garamond"/>
          </w:rPr>
          <w:instrText xml:space="preserve"> PAGE </w:instrText>
        </w:r>
        <w:r w:rsidRPr="008A59E2">
          <w:rPr>
            <w:rStyle w:val="PageNumber"/>
            <w:rFonts w:ascii="Garamond" w:hAnsi="Garamond"/>
          </w:rPr>
          <w:fldChar w:fldCharType="separate"/>
        </w:r>
        <w:r w:rsidRPr="008A59E2">
          <w:rPr>
            <w:rStyle w:val="PageNumber"/>
            <w:rFonts w:ascii="Garamond" w:hAnsi="Garamond"/>
            <w:noProof/>
          </w:rPr>
          <w:t>2</w:t>
        </w:r>
        <w:r w:rsidRPr="008A59E2">
          <w:rPr>
            <w:rStyle w:val="PageNumber"/>
            <w:rFonts w:ascii="Garamond" w:hAnsi="Garamond"/>
          </w:rPr>
          <w:fldChar w:fldCharType="end"/>
        </w:r>
      </w:p>
    </w:sdtContent>
  </w:sdt>
  <w:p w14:paraId="04CF397B" w14:textId="77777777" w:rsidR="00DC37C6" w:rsidRDefault="00DC37C6" w:rsidP="008A59E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FB8096" w14:textId="77777777" w:rsidR="00831284" w:rsidRDefault="00831284" w:rsidP="00A0439A">
      <w:r>
        <w:separator/>
      </w:r>
    </w:p>
  </w:footnote>
  <w:footnote w:type="continuationSeparator" w:id="0">
    <w:p w14:paraId="1FA49482" w14:textId="77777777" w:rsidR="00831284" w:rsidRDefault="00831284" w:rsidP="00A0439A">
      <w:r>
        <w:continuationSeparator/>
      </w:r>
    </w:p>
  </w:footnote>
  <w:footnote w:id="1">
    <w:p w14:paraId="0FC74C6C" w14:textId="170CE984"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Paul Caine, “Chicago Has More Lead Service Pipes Than Any Other US City, Illinois the Most of Any State,” </w:t>
      </w:r>
      <w:r w:rsidRPr="00644FD9">
        <w:rPr>
          <w:rFonts w:ascii="Garamond" w:hAnsi="Garamond"/>
          <w:i/>
          <w:iCs/>
          <w:sz w:val="16"/>
          <w:szCs w:val="16"/>
        </w:rPr>
        <w:t>WTTW Chicago</w:t>
      </w:r>
      <w:r w:rsidRPr="00644FD9">
        <w:rPr>
          <w:rFonts w:ascii="Garamond" w:hAnsi="Garamond"/>
          <w:sz w:val="16"/>
          <w:szCs w:val="16"/>
        </w:rPr>
        <w:t xml:space="preserve">, March, 24, 2021, </w:t>
      </w:r>
      <w:hyperlink r:id="rId1" w:history="1">
        <w:r w:rsidRPr="00644FD9">
          <w:rPr>
            <w:rStyle w:val="Hyperlink"/>
            <w:rFonts w:ascii="Garamond" w:hAnsi="Garamond"/>
            <w:sz w:val="16"/>
            <w:szCs w:val="16"/>
          </w:rPr>
          <w:t>https://news.wttw.com/2021/03/24/chicago-has-more-lead-service-pipes-any-other-us-city-illinois-most-any-state</w:t>
        </w:r>
      </w:hyperlink>
      <w:r w:rsidRPr="00644FD9">
        <w:rPr>
          <w:rFonts w:ascii="Garamond" w:hAnsi="Garamond"/>
          <w:sz w:val="16"/>
          <w:szCs w:val="16"/>
        </w:rPr>
        <w:t xml:space="preserve">. </w:t>
      </w:r>
    </w:p>
  </w:footnote>
  <w:footnote w:id="2">
    <w:p w14:paraId="3B0203F3" w14:textId="76CC1F5E"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Mayor’s Press Office, “Mayor Lightfoot Launches Equity-Focused Lead Service Line Replacement Program,” Office of the Mayor, September, 10, 2021, </w:t>
      </w:r>
      <w:hyperlink r:id="rId2" w:history="1">
        <w:r w:rsidRPr="00644FD9">
          <w:rPr>
            <w:rStyle w:val="Hyperlink"/>
            <w:rFonts w:ascii="Garamond" w:hAnsi="Garamond"/>
            <w:sz w:val="16"/>
            <w:szCs w:val="16"/>
          </w:rPr>
          <w:t>https://www.chicago.gov/city/en/depts/mayor/press_room/press_releases/2020/september/EquityFocusedLeadServiceReplacement.html</w:t>
        </w:r>
      </w:hyperlink>
      <w:r w:rsidRPr="00644FD9">
        <w:rPr>
          <w:rFonts w:ascii="Garamond" w:hAnsi="Garamond"/>
          <w:sz w:val="16"/>
          <w:szCs w:val="16"/>
        </w:rPr>
        <w:t>.</w:t>
      </w:r>
    </w:p>
  </w:footnote>
  <w:footnote w:id="3">
    <w:p w14:paraId="76DA9D79" w14:textId="33638EFC" w:rsidR="00DC37C6" w:rsidRPr="00955344" w:rsidRDefault="00DC37C6">
      <w:pPr>
        <w:pStyle w:val="FootnoteText"/>
        <w:rPr>
          <w:rFonts w:ascii="Garamond" w:hAnsi="Garamond"/>
          <w:sz w:val="16"/>
          <w:szCs w:val="16"/>
          <w:rPrChange w:id="26" w:author="James Midkiff" w:date="2021-06-02T12:26:00Z">
            <w:rPr/>
          </w:rPrChange>
        </w:rPr>
      </w:pPr>
      <w:ins w:id="27" w:author="James Midkiff" w:date="2021-06-02T12:26:00Z">
        <w:r w:rsidRPr="00955344">
          <w:rPr>
            <w:rStyle w:val="FootnoteReference"/>
            <w:rFonts w:ascii="Garamond" w:hAnsi="Garamond"/>
            <w:sz w:val="16"/>
            <w:szCs w:val="16"/>
            <w:rPrChange w:id="28" w:author="James Midkiff" w:date="2021-06-02T12:26:00Z">
              <w:rPr>
                <w:rStyle w:val="FootnoteReference"/>
              </w:rPr>
            </w:rPrChange>
          </w:rPr>
          <w:footnoteRef/>
        </w:r>
        <w:r w:rsidRPr="00955344">
          <w:rPr>
            <w:rFonts w:ascii="Garamond" w:hAnsi="Garamond"/>
            <w:sz w:val="16"/>
            <w:szCs w:val="16"/>
            <w:rPrChange w:id="29" w:author="James Midkiff" w:date="2021-06-02T12:26:00Z">
              <w:rPr/>
            </w:rPrChange>
          </w:rPr>
          <w:t xml:space="preserve"> Pew Charitable Trusts, “Cutting Lead Poisoning and Public Costs,” </w:t>
        </w:r>
        <w:r w:rsidRPr="00955344">
          <w:rPr>
            <w:rFonts w:ascii="Garamond" w:hAnsi="Garamond"/>
            <w:sz w:val="16"/>
            <w:szCs w:val="16"/>
            <w:rPrChange w:id="30" w:author="James Midkiff" w:date="2021-06-02T12:26:00Z">
              <w:rPr/>
            </w:rPrChange>
          </w:rPr>
          <w:fldChar w:fldCharType="begin"/>
        </w:r>
        <w:r w:rsidRPr="00955344">
          <w:rPr>
            <w:rFonts w:ascii="Garamond" w:hAnsi="Garamond"/>
            <w:sz w:val="16"/>
            <w:szCs w:val="16"/>
            <w:rPrChange w:id="31" w:author="James Midkiff" w:date="2021-06-02T12:26:00Z">
              <w:rPr/>
            </w:rPrChange>
          </w:rPr>
          <w:instrText xml:space="preserve"> HYPERLINK "https://www.pewtrusts.org/~/media/assets/2010/02/22/063_10_paes-costs-of-lead-poisoning-brief_web.pdf" </w:instrText>
        </w:r>
        <w:r w:rsidRPr="00955344">
          <w:rPr>
            <w:rFonts w:ascii="Garamond" w:hAnsi="Garamond"/>
            <w:sz w:val="16"/>
            <w:szCs w:val="16"/>
            <w:rPrChange w:id="32" w:author="James Midkiff" w:date="2021-06-02T12:26:00Z">
              <w:rPr/>
            </w:rPrChange>
          </w:rPr>
          <w:fldChar w:fldCharType="separate"/>
        </w:r>
        <w:r w:rsidRPr="00955344">
          <w:rPr>
            <w:rStyle w:val="Hyperlink"/>
            <w:rFonts w:ascii="Garamond" w:hAnsi="Garamond"/>
            <w:sz w:val="16"/>
            <w:szCs w:val="16"/>
            <w:rPrChange w:id="33" w:author="James Midkiff" w:date="2021-06-02T12:26:00Z">
              <w:rPr>
                <w:rStyle w:val="Hyperlink"/>
              </w:rPr>
            </w:rPrChange>
          </w:rPr>
          <w:t>https://www.pewtrusts.org/~/media/assets/2010/02/22/063_10_paes-costs-of-lead-poisoning-brief_web.pdf</w:t>
        </w:r>
        <w:r w:rsidRPr="00955344">
          <w:rPr>
            <w:rFonts w:ascii="Garamond" w:hAnsi="Garamond"/>
            <w:sz w:val="16"/>
            <w:szCs w:val="16"/>
            <w:rPrChange w:id="34" w:author="James Midkiff" w:date="2021-06-02T12:26:00Z">
              <w:rPr/>
            </w:rPrChange>
          </w:rPr>
          <w:fldChar w:fldCharType="end"/>
        </w:r>
        <w:r w:rsidRPr="00955344">
          <w:rPr>
            <w:rFonts w:ascii="Garamond" w:hAnsi="Garamond"/>
            <w:sz w:val="16"/>
            <w:szCs w:val="16"/>
            <w:rPrChange w:id="35" w:author="James Midkiff" w:date="2021-06-02T12:26:00Z">
              <w:rPr/>
            </w:rPrChange>
          </w:rPr>
          <w:t xml:space="preserve">. </w:t>
        </w:r>
      </w:ins>
    </w:p>
  </w:footnote>
  <w:footnote w:id="4">
    <w:p w14:paraId="478B0887" w14:textId="7F869E17"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United States Environmental Protection Agency, “Basic Information about Lead in Drinking Water”, </w:t>
      </w:r>
      <w:hyperlink r:id="rId3" w:anchor="health" w:history="1">
        <w:r w:rsidRPr="00644FD9">
          <w:rPr>
            <w:rStyle w:val="Hyperlink"/>
            <w:rFonts w:ascii="Garamond" w:hAnsi="Garamond"/>
            <w:sz w:val="16"/>
            <w:szCs w:val="16"/>
          </w:rPr>
          <w:t>https://www.epa.gov/ground-water-and-drinking-water/basic-information-about-lead-drinking-water#health</w:t>
        </w:r>
      </w:hyperlink>
      <w:r w:rsidRPr="00644FD9">
        <w:rPr>
          <w:rFonts w:ascii="Garamond" w:hAnsi="Garamond"/>
          <w:sz w:val="16"/>
          <w:szCs w:val="16"/>
        </w:rPr>
        <w:t xml:space="preserve"> </w:t>
      </w:r>
    </w:p>
  </w:footnote>
  <w:footnote w:id="5">
    <w:p w14:paraId="491B24A5" w14:textId="27A3291F"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Ibid.</w:t>
      </w:r>
    </w:p>
  </w:footnote>
  <w:footnote w:id="6">
    <w:p w14:paraId="0278AE1E" w14:textId="114AC406"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Michael Hawthorne, “Brain-damaging lead found in tap water in hundreds of homes tested across Chicago, results show,” </w:t>
      </w:r>
      <w:r w:rsidRPr="00644FD9">
        <w:rPr>
          <w:rFonts w:ascii="Garamond" w:hAnsi="Garamond"/>
          <w:i/>
          <w:iCs/>
          <w:sz w:val="16"/>
          <w:szCs w:val="16"/>
        </w:rPr>
        <w:t>Chicago Tribune</w:t>
      </w:r>
      <w:r w:rsidRPr="00644FD9">
        <w:rPr>
          <w:rFonts w:ascii="Garamond" w:hAnsi="Garamond"/>
          <w:sz w:val="16"/>
          <w:szCs w:val="16"/>
        </w:rPr>
        <w:t xml:space="preserve">, April, 12, 2018, </w:t>
      </w:r>
      <w:hyperlink r:id="rId4" w:history="1">
        <w:r w:rsidRPr="00644FD9">
          <w:rPr>
            <w:rStyle w:val="Hyperlink"/>
            <w:rFonts w:ascii="Garamond" w:hAnsi="Garamond"/>
            <w:sz w:val="16"/>
            <w:szCs w:val="16"/>
          </w:rPr>
          <w:t>https://www.chicagotribune.com/investigations/ct-chicago-water-lead-contamination-20180411-htmlstory.html</w:t>
        </w:r>
      </w:hyperlink>
      <w:r w:rsidRPr="00644FD9">
        <w:rPr>
          <w:rFonts w:ascii="Garamond" w:hAnsi="Garamond"/>
          <w:sz w:val="16"/>
          <w:szCs w:val="16"/>
        </w:rPr>
        <w:t xml:space="preserve">. </w:t>
      </w:r>
    </w:p>
  </w:footnote>
  <w:footnote w:id="7">
    <w:p w14:paraId="3CD634A8" w14:textId="55203985"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Monica Eng, “What We Do — And Don't — Know About Chicago's Lead Water Problem,” </w:t>
      </w:r>
      <w:r w:rsidRPr="00644FD9">
        <w:rPr>
          <w:rFonts w:ascii="Garamond" w:hAnsi="Garamond"/>
          <w:i/>
          <w:iCs/>
          <w:sz w:val="16"/>
          <w:szCs w:val="16"/>
        </w:rPr>
        <w:t>NPR</w:t>
      </w:r>
      <w:r w:rsidRPr="00644FD9">
        <w:rPr>
          <w:rFonts w:ascii="Garamond" w:hAnsi="Garamond"/>
          <w:sz w:val="16"/>
          <w:szCs w:val="16"/>
        </w:rPr>
        <w:t xml:space="preserve">, September 21, 2020, </w:t>
      </w:r>
      <w:hyperlink r:id="rId5" w:history="1">
        <w:r w:rsidRPr="00644FD9">
          <w:rPr>
            <w:rStyle w:val="Hyperlink"/>
            <w:rFonts w:ascii="Garamond" w:hAnsi="Garamond"/>
            <w:sz w:val="16"/>
            <w:szCs w:val="16"/>
          </w:rPr>
          <w:t>https://www.npr.org/local/309/2020/09/21/915248028/what-we-do-and-don-t-know-about-chicago-s-lead-water-problem</w:t>
        </w:r>
      </w:hyperlink>
      <w:r w:rsidRPr="00644FD9">
        <w:rPr>
          <w:rFonts w:ascii="Garamond" w:hAnsi="Garamond"/>
          <w:sz w:val="16"/>
          <w:szCs w:val="16"/>
        </w:rPr>
        <w:t xml:space="preserve">. </w:t>
      </w:r>
    </w:p>
  </w:footnote>
  <w:footnote w:id="8">
    <w:p w14:paraId="15FBFBC7" w14:textId="07CF5AE3"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Mayor’s Press Office, “Mayor Lightfoot Launches Equity-Focused Lead Service Line Replacement Program,” Office of the Mayor, September, 10, 2021, </w:t>
      </w:r>
      <w:hyperlink r:id="rId6" w:history="1">
        <w:r w:rsidRPr="00644FD9">
          <w:rPr>
            <w:rStyle w:val="Hyperlink"/>
            <w:rFonts w:ascii="Garamond" w:hAnsi="Garamond"/>
            <w:sz w:val="16"/>
            <w:szCs w:val="16"/>
          </w:rPr>
          <w:t>https://www.chicago.gov/city/en/depts/mayor/press_room/press_releases/2020/september/EquityFocusedLeadServiceReplacement.html</w:t>
        </w:r>
      </w:hyperlink>
      <w:r w:rsidRPr="00644FD9">
        <w:rPr>
          <w:rFonts w:ascii="Garamond" w:hAnsi="Garamond"/>
          <w:sz w:val="16"/>
          <w:szCs w:val="16"/>
        </w:rPr>
        <w:t xml:space="preserve">. </w:t>
      </w:r>
    </w:p>
  </w:footnote>
  <w:footnote w:id="9">
    <w:p w14:paraId="5C7F06A9" w14:textId="05A61E5C"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Monica Eng, “Despite A Promise, Chicago Has Made No Progress On Removal Of Lead Pipes,” </w:t>
      </w:r>
      <w:r w:rsidRPr="00644FD9">
        <w:rPr>
          <w:rFonts w:ascii="Garamond" w:hAnsi="Garamond"/>
          <w:i/>
          <w:iCs/>
          <w:sz w:val="16"/>
          <w:szCs w:val="16"/>
        </w:rPr>
        <w:t>WBEZ Chicago</w:t>
      </w:r>
      <w:r w:rsidRPr="00644FD9">
        <w:rPr>
          <w:rFonts w:ascii="Garamond" w:hAnsi="Garamond"/>
          <w:sz w:val="16"/>
          <w:szCs w:val="16"/>
        </w:rPr>
        <w:t xml:space="preserve">, April, 18, 2021, </w:t>
      </w:r>
      <w:hyperlink r:id="rId7" w:history="1">
        <w:r w:rsidRPr="00644FD9">
          <w:rPr>
            <w:rStyle w:val="Hyperlink"/>
            <w:rFonts w:ascii="Garamond" w:hAnsi="Garamond"/>
            <w:sz w:val="16"/>
            <w:szCs w:val="16"/>
          </w:rPr>
          <w:t>https://www.wbez.org/stories/despite-a-promise-chicago-has-made-no-progress-on-removal-of-lead-pipes/02644e18-4cd5-4e7e-b595-3ebc111c62a6</w:t>
        </w:r>
      </w:hyperlink>
      <w:r w:rsidRPr="00644FD9">
        <w:rPr>
          <w:rFonts w:ascii="Garamond" w:hAnsi="Garamond"/>
          <w:sz w:val="16"/>
          <w:szCs w:val="16"/>
        </w:rPr>
        <w:t xml:space="preserve">. </w:t>
      </w:r>
    </w:p>
  </w:footnote>
  <w:footnote w:id="10">
    <w:p w14:paraId="0B8D76FB" w14:textId="634893B6"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We define vulnerable communities as those neighborhoods/community areas who are at higher risk for lead exposure through lead service lines relative to other neighborhoods/community areas.</w:t>
      </w:r>
    </w:p>
  </w:footnote>
  <w:footnote w:id="11">
    <w:p w14:paraId="13DF9B64" w14:textId="0082244A"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Kristi Pullen Fedinick, “Millions Served by Water Systems Detecting Lead,” </w:t>
      </w:r>
      <w:r w:rsidRPr="00644FD9">
        <w:rPr>
          <w:rFonts w:ascii="Garamond" w:hAnsi="Garamond"/>
          <w:i/>
          <w:iCs/>
          <w:sz w:val="16"/>
          <w:szCs w:val="16"/>
        </w:rPr>
        <w:t>Natural Resources Defense Council,</w:t>
      </w:r>
      <w:r w:rsidRPr="00644FD9">
        <w:rPr>
          <w:rFonts w:ascii="Garamond" w:hAnsi="Garamond"/>
          <w:sz w:val="16"/>
          <w:szCs w:val="16"/>
        </w:rPr>
        <w:t xml:space="preserve"> May 13, 2021, </w:t>
      </w:r>
      <w:hyperlink r:id="rId8" w:history="1">
        <w:r w:rsidRPr="00644FD9">
          <w:rPr>
            <w:rStyle w:val="Hyperlink"/>
            <w:rFonts w:ascii="Garamond" w:hAnsi="Garamond"/>
            <w:sz w:val="16"/>
            <w:szCs w:val="16"/>
          </w:rPr>
          <w:t>https://www.nrdc.org/resources/millions-served-water-systems-detecting-lead</w:t>
        </w:r>
      </w:hyperlink>
      <w:r w:rsidRPr="00644FD9">
        <w:rPr>
          <w:rFonts w:ascii="Garamond" w:hAnsi="Garamond"/>
          <w:sz w:val="16"/>
          <w:szCs w:val="16"/>
        </w:rPr>
        <w:t xml:space="preserve">. </w:t>
      </w:r>
    </w:p>
  </w:footnote>
  <w:footnote w:id="12">
    <w:p w14:paraId="2041A5CF" w14:textId="4DADF1D6"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Data from Chicago Department of Water Management’s Water Quality Study. Data was retrieved from </w:t>
      </w:r>
      <w:hyperlink r:id="rId9" w:anchor="results" w:history="1">
        <w:r w:rsidRPr="00644FD9">
          <w:rPr>
            <w:rStyle w:val="Hyperlink"/>
            <w:rFonts w:ascii="Garamond" w:hAnsi="Garamond"/>
            <w:sz w:val="16"/>
            <w:szCs w:val="16"/>
          </w:rPr>
          <w:t>https://www.chicagowaterquality.org/home#results</w:t>
        </w:r>
      </w:hyperlink>
      <w:r w:rsidRPr="00644FD9">
        <w:rPr>
          <w:rFonts w:ascii="Garamond" w:hAnsi="Garamond"/>
          <w:sz w:val="16"/>
          <w:szCs w:val="16"/>
        </w:rPr>
        <w:t xml:space="preserve">. </w:t>
      </w:r>
    </w:p>
  </w:footnote>
  <w:footnote w:id="13">
    <w:p w14:paraId="73EF66B7" w14:textId="2B0736B4"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Natalie Moore, “New Redlining Maps Show Chicago Housing Discrimination,” </w:t>
      </w:r>
      <w:r w:rsidRPr="00644FD9">
        <w:rPr>
          <w:rFonts w:ascii="Garamond" w:hAnsi="Garamond"/>
          <w:i/>
          <w:iCs/>
          <w:sz w:val="16"/>
          <w:szCs w:val="16"/>
        </w:rPr>
        <w:t>WBEZ Chicago</w:t>
      </w:r>
      <w:r w:rsidRPr="00644FD9">
        <w:rPr>
          <w:rFonts w:ascii="Garamond" w:hAnsi="Garamond"/>
          <w:sz w:val="16"/>
          <w:szCs w:val="16"/>
        </w:rPr>
        <w:t xml:space="preserve">, October, 28, 2016, </w:t>
      </w:r>
      <w:hyperlink r:id="rId10" w:history="1">
        <w:r w:rsidRPr="00644FD9">
          <w:rPr>
            <w:rStyle w:val="Hyperlink"/>
            <w:rFonts w:ascii="Garamond" w:hAnsi="Garamond"/>
            <w:sz w:val="16"/>
            <w:szCs w:val="16"/>
          </w:rPr>
          <w:t>https://www.wbez.org/stories/new-redlining-maps-show-chicago-housing-discrimination/37c0dce7-0562-474a-8e1c-50948219ecbb</w:t>
        </w:r>
      </w:hyperlink>
      <w:r w:rsidRPr="00644FD9">
        <w:rPr>
          <w:rFonts w:ascii="Garamond" w:hAnsi="Garamond"/>
          <w:sz w:val="16"/>
          <w:szCs w:val="16"/>
        </w:rPr>
        <w:t xml:space="preserve">. </w:t>
      </w:r>
    </w:p>
  </w:footnote>
  <w:footnote w:id="14">
    <w:p w14:paraId="0C412152" w14:textId="04B0F0E9"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Justin Williams, “Data Points: the environmental injustice of lead lines in Illinois,” Metropolitan Planning Council, November, 10, 2020, </w:t>
      </w:r>
      <w:hyperlink r:id="rId11" w:history="1">
        <w:r w:rsidRPr="00644FD9">
          <w:rPr>
            <w:rStyle w:val="Hyperlink"/>
            <w:rFonts w:ascii="Garamond" w:hAnsi="Garamond"/>
            <w:sz w:val="16"/>
            <w:szCs w:val="16"/>
          </w:rPr>
          <w:t>https://www.metroplanning.org/news/9960/Data-Points-the-environmental-injustice-of-lead-lines-in-Illinois</w:t>
        </w:r>
      </w:hyperlink>
      <w:r w:rsidRPr="00644FD9">
        <w:rPr>
          <w:rFonts w:ascii="Garamond" w:hAnsi="Garamond"/>
          <w:sz w:val="16"/>
          <w:szCs w:val="16"/>
        </w:rPr>
        <w:t xml:space="preserve">. </w:t>
      </w:r>
    </w:p>
  </w:footnote>
  <w:footnote w:id="15">
    <w:p w14:paraId="610F5299" w14:textId="37002E18"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Lead-Safe Chicago, Lead Service Line Replacement, </w:t>
      </w:r>
      <w:hyperlink r:id="rId12" w:history="1">
        <w:r w:rsidRPr="00644FD9">
          <w:rPr>
            <w:rStyle w:val="Hyperlink"/>
            <w:rFonts w:ascii="Garamond" w:hAnsi="Garamond"/>
            <w:sz w:val="16"/>
            <w:szCs w:val="16"/>
          </w:rPr>
          <w:t>https://www.leadsafechicago.org/lead-service-line-replacement</w:t>
        </w:r>
      </w:hyperlink>
      <w:r w:rsidRPr="00644FD9">
        <w:rPr>
          <w:rFonts w:ascii="Garamond" w:hAnsi="Garamond"/>
          <w:sz w:val="16"/>
          <w:szCs w:val="16"/>
        </w:rPr>
        <w:t xml:space="preserve">. </w:t>
      </w:r>
    </w:p>
  </w:footnote>
  <w:footnote w:id="16">
    <w:p w14:paraId="379F8AAE" w14:textId="02FA8D14"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Data retrieved from Cook County Assessor's Office, Cook County Assessor's Residential Property Characteristics. Data last updated on November, 27, 2020. Data retrieved via </w:t>
      </w:r>
      <w:hyperlink r:id="rId13" w:history="1">
        <w:r w:rsidRPr="00644FD9">
          <w:rPr>
            <w:rStyle w:val="Hyperlink"/>
            <w:rFonts w:ascii="Garamond" w:hAnsi="Garamond"/>
            <w:sz w:val="16"/>
            <w:szCs w:val="16"/>
          </w:rPr>
          <w:t>https://datacatalog.cookcountyil.gov/Property-Taxation/Cook-County-Assessor-s-Residential-Property-Charac/bcnq-qi2z</w:t>
        </w:r>
      </w:hyperlink>
      <w:r w:rsidRPr="00644FD9">
        <w:rPr>
          <w:rFonts w:ascii="Garamond" w:hAnsi="Garamond"/>
          <w:sz w:val="16"/>
          <w:szCs w:val="16"/>
        </w:rPr>
        <w:t xml:space="preserve">. </w:t>
      </w:r>
    </w:p>
  </w:footnote>
  <w:footnote w:id="17">
    <w:p w14:paraId="78CEF0EB" w14:textId="5AA2186D"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See the </w:t>
      </w:r>
      <w:r w:rsidRPr="00644FD9">
        <w:rPr>
          <w:rFonts w:ascii="Garamond" w:hAnsi="Garamond"/>
          <w:i/>
          <w:iCs/>
          <w:sz w:val="16"/>
          <w:szCs w:val="16"/>
        </w:rPr>
        <w:t>Definitions for the Codes for Classification of Real Property</w:t>
      </w:r>
      <w:r w:rsidRPr="00644FD9">
        <w:rPr>
          <w:rFonts w:ascii="Garamond" w:hAnsi="Garamond"/>
          <w:sz w:val="16"/>
          <w:szCs w:val="16"/>
        </w:rPr>
        <w:t xml:space="preserve"> available at: </w:t>
      </w:r>
      <w:hyperlink r:id="rId14" w:history="1">
        <w:r w:rsidRPr="00644FD9">
          <w:rPr>
            <w:rStyle w:val="Hyperlink"/>
            <w:rFonts w:ascii="Garamond" w:hAnsi="Garamond"/>
            <w:sz w:val="16"/>
            <w:szCs w:val="16"/>
          </w:rPr>
          <w:t>https://prodassets.cookcountyassessor.com/s3fs-public/form_documents/classcode.pdf</w:t>
        </w:r>
      </w:hyperlink>
      <w:r w:rsidRPr="00644FD9">
        <w:rPr>
          <w:rFonts w:ascii="Garamond" w:hAnsi="Garamond"/>
          <w:sz w:val="16"/>
          <w:szCs w:val="16"/>
        </w:rPr>
        <w:t>.</w:t>
      </w:r>
    </w:p>
  </w:footnote>
  <w:footnote w:id="18">
    <w:p w14:paraId="230C08FB" w14:textId="6217D5EC"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Eric Potash et al., “Predictive Modeling for Public Health: Preventing Childhood Lead Poisoning”, KDD '15: Proceedings of the 21th ACM SIGKDD International Conference on Knowledge Discovery and Data Mining, August, 2015, </w:t>
      </w:r>
      <w:hyperlink r:id="rId15" w:history="1">
        <w:r w:rsidRPr="00644FD9">
          <w:rPr>
            <w:rStyle w:val="Hyperlink"/>
            <w:rFonts w:ascii="Garamond" w:hAnsi="Garamond"/>
            <w:sz w:val="16"/>
            <w:szCs w:val="16"/>
          </w:rPr>
          <w:t>https://dl.acm.org/doi/10.1145/2783258.2788629</w:t>
        </w:r>
      </w:hyperlink>
      <w:r w:rsidRPr="00644FD9">
        <w:rPr>
          <w:rFonts w:ascii="Garamond" w:hAnsi="Garamond"/>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4C4FBA"/>
    <w:multiLevelType w:val="hybridMultilevel"/>
    <w:tmpl w:val="C158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812482"/>
    <w:multiLevelType w:val="hybridMultilevel"/>
    <w:tmpl w:val="78FC0028"/>
    <w:lvl w:ilvl="0" w:tplc="4C280A8C">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5C5F6BAD"/>
    <w:multiLevelType w:val="hybridMultilevel"/>
    <w:tmpl w:val="4484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EE1F8F"/>
    <w:multiLevelType w:val="hybridMultilevel"/>
    <w:tmpl w:val="3718E2E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727E8A"/>
    <w:multiLevelType w:val="hybridMultilevel"/>
    <w:tmpl w:val="0D62B996"/>
    <w:lvl w:ilvl="0" w:tplc="D4D2F78A">
      <w:start w:val="2"/>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2"/>
  </w:num>
  <w:num w:numId="4">
    <w:abstractNumId w:val="4"/>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arren Peterson">
    <w15:presenceInfo w15:providerId="AD" w15:userId="S::tarren@uchicago.edu::27e9275d-3b57-4e81-932b-f756d0c4617e"/>
  </w15:person>
  <w15:person w15:author="James Midkiff">
    <w15:presenceInfo w15:providerId="None" w15:userId="James Midki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FD2"/>
    <w:rsid w:val="00003F1C"/>
    <w:rsid w:val="000126BA"/>
    <w:rsid w:val="000235F9"/>
    <w:rsid w:val="000309F2"/>
    <w:rsid w:val="00051E1B"/>
    <w:rsid w:val="00057E67"/>
    <w:rsid w:val="000A119D"/>
    <w:rsid w:val="000D6BAA"/>
    <w:rsid w:val="000F053F"/>
    <w:rsid w:val="000F61B5"/>
    <w:rsid w:val="00130620"/>
    <w:rsid w:val="001515AE"/>
    <w:rsid w:val="00151C8C"/>
    <w:rsid w:val="00161217"/>
    <w:rsid w:val="00162DF0"/>
    <w:rsid w:val="001731C5"/>
    <w:rsid w:val="0018554D"/>
    <w:rsid w:val="001A1C37"/>
    <w:rsid w:val="001B36F0"/>
    <w:rsid w:val="001B7E53"/>
    <w:rsid w:val="001D779F"/>
    <w:rsid w:val="001E7E9E"/>
    <w:rsid w:val="001F18C4"/>
    <w:rsid w:val="002177D0"/>
    <w:rsid w:val="002260E4"/>
    <w:rsid w:val="00227D2F"/>
    <w:rsid w:val="00237E28"/>
    <w:rsid w:val="00244186"/>
    <w:rsid w:val="00245407"/>
    <w:rsid w:val="0027750C"/>
    <w:rsid w:val="002B35DD"/>
    <w:rsid w:val="002C3080"/>
    <w:rsid w:val="002D0355"/>
    <w:rsid w:val="002E0FF9"/>
    <w:rsid w:val="002E73D9"/>
    <w:rsid w:val="00306732"/>
    <w:rsid w:val="00313EBB"/>
    <w:rsid w:val="00351400"/>
    <w:rsid w:val="00356CFE"/>
    <w:rsid w:val="00361864"/>
    <w:rsid w:val="0036610B"/>
    <w:rsid w:val="003920C1"/>
    <w:rsid w:val="003A3FA3"/>
    <w:rsid w:val="003A5309"/>
    <w:rsid w:val="003B0419"/>
    <w:rsid w:val="003C1744"/>
    <w:rsid w:val="003D5B17"/>
    <w:rsid w:val="003F6B0F"/>
    <w:rsid w:val="004415A4"/>
    <w:rsid w:val="004426B4"/>
    <w:rsid w:val="00453E6F"/>
    <w:rsid w:val="0045595E"/>
    <w:rsid w:val="00482CBA"/>
    <w:rsid w:val="0048633B"/>
    <w:rsid w:val="0049775D"/>
    <w:rsid w:val="004A5B58"/>
    <w:rsid w:val="004A5FC8"/>
    <w:rsid w:val="004D74AE"/>
    <w:rsid w:val="004E7439"/>
    <w:rsid w:val="004F723E"/>
    <w:rsid w:val="005562C6"/>
    <w:rsid w:val="00557172"/>
    <w:rsid w:val="0055723A"/>
    <w:rsid w:val="0056760B"/>
    <w:rsid w:val="00570B92"/>
    <w:rsid w:val="00572204"/>
    <w:rsid w:val="0057749F"/>
    <w:rsid w:val="00590FA9"/>
    <w:rsid w:val="005B3B05"/>
    <w:rsid w:val="005C0D6B"/>
    <w:rsid w:val="005C0E4B"/>
    <w:rsid w:val="005D7146"/>
    <w:rsid w:val="005E2107"/>
    <w:rsid w:val="005F5ECA"/>
    <w:rsid w:val="00621950"/>
    <w:rsid w:val="00640846"/>
    <w:rsid w:val="00644FD9"/>
    <w:rsid w:val="0064519B"/>
    <w:rsid w:val="0069090A"/>
    <w:rsid w:val="006972C7"/>
    <w:rsid w:val="006A1263"/>
    <w:rsid w:val="006A612B"/>
    <w:rsid w:val="006C5136"/>
    <w:rsid w:val="006E04CE"/>
    <w:rsid w:val="007009FB"/>
    <w:rsid w:val="00712AF5"/>
    <w:rsid w:val="007229FE"/>
    <w:rsid w:val="00750FE8"/>
    <w:rsid w:val="00755BBA"/>
    <w:rsid w:val="007A2C12"/>
    <w:rsid w:val="007B670A"/>
    <w:rsid w:val="007E2024"/>
    <w:rsid w:val="00801A10"/>
    <w:rsid w:val="00803DA6"/>
    <w:rsid w:val="00810CC0"/>
    <w:rsid w:val="00831284"/>
    <w:rsid w:val="00855213"/>
    <w:rsid w:val="00896486"/>
    <w:rsid w:val="008A59E2"/>
    <w:rsid w:val="008B34EA"/>
    <w:rsid w:val="008C0CDF"/>
    <w:rsid w:val="008C3601"/>
    <w:rsid w:val="008E0B7C"/>
    <w:rsid w:val="00906204"/>
    <w:rsid w:val="00906726"/>
    <w:rsid w:val="0091107D"/>
    <w:rsid w:val="009174D3"/>
    <w:rsid w:val="00930DCC"/>
    <w:rsid w:val="00941DBC"/>
    <w:rsid w:val="00941E6B"/>
    <w:rsid w:val="00955344"/>
    <w:rsid w:val="009672CB"/>
    <w:rsid w:val="00973155"/>
    <w:rsid w:val="00987E27"/>
    <w:rsid w:val="009B3F55"/>
    <w:rsid w:val="009B630C"/>
    <w:rsid w:val="009C45BC"/>
    <w:rsid w:val="009C6FCD"/>
    <w:rsid w:val="009E172A"/>
    <w:rsid w:val="009E4A97"/>
    <w:rsid w:val="009F60E6"/>
    <w:rsid w:val="00A0439A"/>
    <w:rsid w:val="00A0503F"/>
    <w:rsid w:val="00A06002"/>
    <w:rsid w:val="00A12DE1"/>
    <w:rsid w:val="00A14D16"/>
    <w:rsid w:val="00A222C0"/>
    <w:rsid w:val="00A265CD"/>
    <w:rsid w:val="00A304D5"/>
    <w:rsid w:val="00A366C4"/>
    <w:rsid w:val="00A451D9"/>
    <w:rsid w:val="00A611A2"/>
    <w:rsid w:val="00A64116"/>
    <w:rsid w:val="00A717EC"/>
    <w:rsid w:val="00A76FA0"/>
    <w:rsid w:val="00A9443C"/>
    <w:rsid w:val="00A96576"/>
    <w:rsid w:val="00AA22F6"/>
    <w:rsid w:val="00AA7D54"/>
    <w:rsid w:val="00AE2AA3"/>
    <w:rsid w:val="00AF3B8E"/>
    <w:rsid w:val="00AF42A4"/>
    <w:rsid w:val="00AF474B"/>
    <w:rsid w:val="00B1013C"/>
    <w:rsid w:val="00B16A6A"/>
    <w:rsid w:val="00B17644"/>
    <w:rsid w:val="00B45B10"/>
    <w:rsid w:val="00B5284B"/>
    <w:rsid w:val="00B55B0A"/>
    <w:rsid w:val="00B64DEB"/>
    <w:rsid w:val="00B82C5B"/>
    <w:rsid w:val="00B95A8D"/>
    <w:rsid w:val="00BA78F3"/>
    <w:rsid w:val="00BC6B37"/>
    <w:rsid w:val="00BE4322"/>
    <w:rsid w:val="00BF6118"/>
    <w:rsid w:val="00BF7D53"/>
    <w:rsid w:val="00C04E2C"/>
    <w:rsid w:val="00C15811"/>
    <w:rsid w:val="00C25E38"/>
    <w:rsid w:val="00C3015E"/>
    <w:rsid w:val="00C30963"/>
    <w:rsid w:val="00C42778"/>
    <w:rsid w:val="00C529EE"/>
    <w:rsid w:val="00CE7231"/>
    <w:rsid w:val="00CF5517"/>
    <w:rsid w:val="00D423CB"/>
    <w:rsid w:val="00D63CB8"/>
    <w:rsid w:val="00D7523E"/>
    <w:rsid w:val="00D817CC"/>
    <w:rsid w:val="00D92FD2"/>
    <w:rsid w:val="00DB7BC8"/>
    <w:rsid w:val="00DC37C6"/>
    <w:rsid w:val="00DD0413"/>
    <w:rsid w:val="00DD0BC6"/>
    <w:rsid w:val="00DE7D31"/>
    <w:rsid w:val="00E4090D"/>
    <w:rsid w:val="00E50A34"/>
    <w:rsid w:val="00E81DF0"/>
    <w:rsid w:val="00E93CEA"/>
    <w:rsid w:val="00EA57AB"/>
    <w:rsid w:val="00ED24A7"/>
    <w:rsid w:val="00F21FB1"/>
    <w:rsid w:val="00F41459"/>
    <w:rsid w:val="00F7549C"/>
    <w:rsid w:val="00F77884"/>
    <w:rsid w:val="00F808CE"/>
    <w:rsid w:val="00F818F8"/>
    <w:rsid w:val="00F9294E"/>
    <w:rsid w:val="00FB0288"/>
    <w:rsid w:val="00FE43AF"/>
    <w:rsid w:val="00FF5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BDE95"/>
  <w15:chartTrackingRefBased/>
  <w15:docId w15:val="{9A68C7BF-2FAE-A94F-AE29-EB5FA9451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4FD9"/>
    <w:rPr>
      <w:rFonts w:ascii="Times New Roman" w:eastAsia="Times New Roman" w:hAnsi="Times New Roman" w:cs="Times New Roman"/>
    </w:rPr>
  </w:style>
  <w:style w:type="paragraph" w:styleId="Heading1">
    <w:name w:val="heading 1"/>
    <w:basedOn w:val="Normal"/>
    <w:next w:val="Normal"/>
    <w:link w:val="Heading1Char"/>
    <w:uiPriority w:val="9"/>
    <w:qFormat/>
    <w:rsid w:val="00A060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E2107"/>
  </w:style>
  <w:style w:type="paragraph" w:styleId="ListParagraph">
    <w:name w:val="List Paragraph"/>
    <w:basedOn w:val="Normal"/>
    <w:uiPriority w:val="34"/>
    <w:qFormat/>
    <w:rsid w:val="00A0439A"/>
    <w:pPr>
      <w:ind w:left="720"/>
      <w:contextualSpacing/>
    </w:pPr>
  </w:style>
  <w:style w:type="paragraph" w:styleId="FootnoteText">
    <w:name w:val="footnote text"/>
    <w:basedOn w:val="Normal"/>
    <w:link w:val="FootnoteTextChar"/>
    <w:uiPriority w:val="99"/>
    <w:semiHidden/>
    <w:unhideWhenUsed/>
    <w:rsid w:val="00356CFE"/>
    <w:rPr>
      <w:sz w:val="20"/>
      <w:szCs w:val="20"/>
    </w:rPr>
  </w:style>
  <w:style w:type="character" w:customStyle="1" w:styleId="FootnoteTextChar">
    <w:name w:val="Footnote Text Char"/>
    <w:basedOn w:val="DefaultParagraphFont"/>
    <w:link w:val="FootnoteText"/>
    <w:uiPriority w:val="99"/>
    <w:semiHidden/>
    <w:rsid w:val="00356CFE"/>
    <w:rPr>
      <w:sz w:val="20"/>
      <w:szCs w:val="20"/>
    </w:rPr>
  </w:style>
  <w:style w:type="character" w:styleId="FootnoteReference">
    <w:name w:val="footnote reference"/>
    <w:basedOn w:val="DefaultParagraphFont"/>
    <w:uiPriority w:val="99"/>
    <w:semiHidden/>
    <w:unhideWhenUsed/>
    <w:rsid w:val="00356CFE"/>
    <w:rPr>
      <w:vertAlign w:val="superscript"/>
    </w:rPr>
  </w:style>
  <w:style w:type="paragraph" w:styleId="Footer">
    <w:name w:val="footer"/>
    <w:basedOn w:val="Normal"/>
    <w:link w:val="FooterChar"/>
    <w:uiPriority w:val="99"/>
    <w:unhideWhenUsed/>
    <w:rsid w:val="008A59E2"/>
    <w:pPr>
      <w:tabs>
        <w:tab w:val="center" w:pos="4680"/>
        <w:tab w:val="right" w:pos="9360"/>
      </w:tabs>
    </w:pPr>
  </w:style>
  <w:style w:type="character" w:customStyle="1" w:styleId="FooterChar">
    <w:name w:val="Footer Char"/>
    <w:basedOn w:val="DefaultParagraphFont"/>
    <w:link w:val="Footer"/>
    <w:uiPriority w:val="99"/>
    <w:rsid w:val="008A59E2"/>
  </w:style>
  <w:style w:type="character" w:styleId="PageNumber">
    <w:name w:val="page number"/>
    <w:basedOn w:val="DefaultParagraphFont"/>
    <w:uiPriority w:val="99"/>
    <w:semiHidden/>
    <w:unhideWhenUsed/>
    <w:rsid w:val="008A59E2"/>
  </w:style>
  <w:style w:type="paragraph" w:styleId="Header">
    <w:name w:val="header"/>
    <w:basedOn w:val="Normal"/>
    <w:link w:val="HeaderChar"/>
    <w:uiPriority w:val="99"/>
    <w:unhideWhenUsed/>
    <w:rsid w:val="008A59E2"/>
    <w:pPr>
      <w:tabs>
        <w:tab w:val="center" w:pos="4680"/>
        <w:tab w:val="right" w:pos="9360"/>
      </w:tabs>
    </w:pPr>
  </w:style>
  <w:style w:type="character" w:customStyle="1" w:styleId="HeaderChar">
    <w:name w:val="Header Char"/>
    <w:basedOn w:val="DefaultParagraphFont"/>
    <w:link w:val="Header"/>
    <w:uiPriority w:val="99"/>
    <w:rsid w:val="008A59E2"/>
  </w:style>
  <w:style w:type="character" w:styleId="Hyperlink">
    <w:name w:val="Hyperlink"/>
    <w:basedOn w:val="DefaultParagraphFont"/>
    <w:uiPriority w:val="99"/>
    <w:unhideWhenUsed/>
    <w:rsid w:val="009E172A"/>
    <w:rPr>
      <w:color w:val="0563C1" w:themeColor="hyperlink"/>
      <w:u w:val="single"/>
    </w:rPr>
  </w:style>
  <w:style w:type="character" w:styleId="UnresolvedMention">
    <w:name w:val="Unresolved Mention"/>
    <w:basedOn w:val="DefaultParagraphFont"/>
    <w:uiPriority w:val="99"/>
    <w:semiHidden/>
    <w:unhideWhenUsed/>
    <w:rsid w:val="009E172A"/>
    <w:rPr>
      <w:color w:val="605E5C"/>
      <w:shd w:val="clear" w:color="auto" w:fill="E1DFDD"/>
    </w:rPr>
  </w:style>
  <w:style w:type="character" w:styleId="CommentReference">
    <w:name w:val="annotation reference"/>
    <w:basedOn w:val="DefaultParagraphFont"/>
    <w:uiPriority w:val="99"/>
    <w:semiHidden/>
    <w:unhideWhenUsed/>
    <w:rsid w:val="00AE2AA3"/>
    <w:rPr>
      <w:sz w:val="16"/>
      <w:szCs w:val="16"/>
    </w:rPr>
  </w:style>
  <w:style w:type="paragraph" w:styleId="CommentText">
    <w:name w:val="annotation text"/>
    <w:basedOn w:val="Normal"/>
    <w:link w:val="CommentTextChar"/>
    <w:uiPriority w:val="99"/>
    <w:semiHidden/>
    <w:unhideWhenUsed/>
    <w:rsid w:val="00AE2AA3"/>
    <w:rPr>
      <w:sz w:val="20"/>
      <w:szCs w:val="20"/>
    </w:rPr>
  </w:style>
  <w:style w:type="character" w:customStyle="1" w:styleId="CommentTextChar">
    <w:name w:val="Comment Text Char"/>
    <w:basedOn w:val="DefaultParagraphFont"/>
    <w:link w:val="CommentText"/>
    <w:uiPriority w:val="99"/>
    <w:semiHidden/>
    <w:rsid w:val="00AE2AA3"/>
    <w:rPr>
      <w:sz w:val="20"/>
      <w:szCs w:val="20"/>
    </w:rPr>
  </w:style>
  <w:style w:type="paragraph" w:styleId="CommentSubject">
    <w:name w:val="annotation subject"/>
    <w:basedOn w:val="CommentText"/>
    <w:next w:val="CommentText"/>
    <w:link w:val="CommentSubjectChar"/>
    <w:uiPriority w:val="99"/>
    <w:semiHidden/>
    <w:unhideWhenUsed/>
    <w:rsid w:val="00AE2AA3"/>
    <w:rPr>
      <w:b/>
      <w:bCs/>
    </w:rPr>
  </w:style>
  <w:style w:type="character" w:customStyle="1" w:styleId="CommentSubjectChar">
    <w:name w:val="Comment Subject Char"/>
    <w:basedOn w:val="CommentTextChar"/>
    <w:link w:val="CommentSubject"/>
    <w:uiPriority w:val="99"/>
    <w:semiHidden/>
    <w:rsid w:val="00AE2AA3"/>
    <w:rPr>
      <w:b/>
      <w:bCs/>
      <w:sz w:val="20"/>
      <w:szCs w:val="20"/>
    </w:rPr>
  </w:style>
  <w:style w:type="table" w:styleId="TableGrid">
    <w:name w:val="Table Grid"/>
    <w:basedOn w:val="TableNormal"/>
    <w:uiPriority w:val="39"/>
    <w:rsid w:val="004E7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60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6002"/>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1E7E9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E7E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E7E9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4A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DC37C6"/>
    <w:rPr>
      <w:sz w:val="18"/>
      <w:szCs w:val="18"/>
    </w:rPr>
  </w:style>
  <w:style w:type="character" w:customStyle="1" w:styleId="BalloonTextChar">
    <w:name w:val="Balloon Text Char"/>
    <w:basedOn w:val="DefaultParagraphFont"/>
    <w:link w:val="BalloonText"/>
    <w:uiPriority w:val="99"/>
    <w:semiHidden/>
    <w:rsid w:val="00DC37C6"/>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317684">
      <w:bodyDiv w:val="1"/>
      <w:marLeft w:val="0"/>
      <w:marRight w:val="0"/>
      <w:marTop w:val="0"/>
      <w:marBottom w:val="0"/>
      <w:divBdr>
        <w:top w:val="none" w:sz="0" w:space="0" w:color="auto"/>
        <w:left w:val="none" w:sz="0" w:space="0" w:color="auto"/>
        <w:bottom w:val="none" w:sz="0" w:space="0" w:color="auto"/>
        <w:right w:val="none" w:sz="0" w:space="0" w:color="auto"/>
      </w:divBdr>
    </w:div>
    <w:div w:id="799230602">
      <w:bodyDiv w:val="1"/>
      <w:marLeft w:val="0"/>
      <w:marRight w:val="0"/>
      <w:marTop w:val="0"/>
      <w:marBottom w:val="0"/>
      <w:divBdr>
        <w:top w:val="none" w:sz="0" w:space="0" w:color="auto"/>
        <w:left w:val="none" w:sz="0" w:space="0" w:color="auto"/>
        <w:bottom w:val="none" w:sz="0" w:space="0" w:color="auto"/>
        <w:right w:val="none" w:sz="0" w:space="0" w:color="auto"/>
      </w:divBdr>
    </w:div>
    <w:div w:id="857547545">
      <w:bodyDiv w:val="1"/>
      <w:marLeft w:val="0"/>
      <w:marRight w:val="0"/>
      <w:marTop w:val="0"/>
      <w:marBottom w:val="0"/>
      <w:divBdr>
        <w:top w:val="none" w:sz="0" w:space="0" w:color="auto"/>
        <w:left w:val="none" w:sz="0" w:space="0" w:color="auto"/>
        <w:bottom w:val="none" w:sz="0" w:space="0" w:color="auto"/>
        <w:right w:val="none" w:sz="0" w:space="0" w:color="auto"/>
      </w:divBdr>
    </w:div>
    <w:div w:id="986209567">
      <w:bodyDiv w:val="1"/>
      <w:marLeft w:val="0"/>
      <w:marRight w:val="0"/>
      <w:marTop w:val="0"/>
      <w:marBottom w:val="0"/>
      <w:divBdr>
        <w:top w:val="none" w:sz="0" w:space="0" w:color="auto"/>
        <w:left w:val="none" w:sz="0" w:space="0" w:color="auto"/>
        <w:bottom w:val="none" w:sz="0" w:space="0" w:color="auto"/>
        <w:right w:val="none" w:sz="0" w:space="0" w:color="auto"/>
      </w:divBdr>
    </w:div>
    <w:div w:id="1303458512">
      <w:bodyDiv w:val="1"/>
      <w:marLeft w:val="0"/>
      <w:marRight w:val="0"/>
      <w:marTop w:val="0"/>
      <w:marBottom w:val="0"/>
      <w:divBdr>
        <w:top w:val="none" w:sz="0" w:space="0" w:color="auto"/>
        <w:left w:val="none" w:sz="0" w:space="0" w:color="auto"/>
        <w:bottom w:val="none" w:sz="0" w:space="0" w:color="auto"/>
        <w:right w:val="none" w:sz="0" w:space="0" w:color="auto"/>
      </w:divBdr>
    </w:div>
    <w:div w:id="1363893735">
      <w:bodyDiv w:val="1"/>
      <w:marLeft w:val="0"/>
      <w:marRight w:val="0"/>
      <w:marTop w:val="0"/>
      <w:marBottom w:val="0"/>
      <w:divBdr>
        <w:top w:val="none" w:sz="0" w:space="0" w:color="auto"/>
        <w:left w:val="none" w:sz="0" w:space="0" w:color="auto"/>
        <w:bottom w:val="none" w:sz="0" w:space="0" w:color="auto"/>
        <w:right w:val="none" w:sz="0" w:space="0" w:color="auto"/>
      </w:divBdr>
      <w:divsChild>
        <w:div w:id="1726023412">
          <w:marLeft w:val="0"/>
          <w:marRight w:val="0"/>
          <w:marTop w:val="0"/>
          <w:marBottom w:val="0"/>
          <w:divBdr>
            <w:top w:val="none" w:sz="0" w:space="0" w:color="auto"/>
            <w:left w:val="none" w:sz="0" w:space="0" w:color="auto"/>
            <w:bottom w:val="none" w:sz="0" w:space="0" w:color="auto"/>
            <w:right w:val="none" w:sz="0" w:space="0" w:color="auto"/>
          </w:divBdr>
          <w:divsChild>
            <w:div w:id="2137872766">
              <w:marLeft w:val="0"/>
              <w:marRight w:val="0"/>
              <w:marTop w:val="0"/>
              <w:marBottom w:val="0"/>
              <w:divBdr>
                <w:top w:val="none" w:sz="0" w:space="0" w:color="auto"/>
                <w:left w:val="none" w:sz="0" w:space="0" w:color="auto"/>
                <w:bottom w:val="none" w:sz="0" w:space="0" w:color="auto"/>
                <w:right w:val="none" w:sz="0" w:space="0" w:color="auto"/>
              </w:divBdr>
              <w:divsChild>
                <w:div w:id="6110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30087">
      <w:bodyDiv w:val="1"/>
      <w:marLeft w:val="0"/>
      <w:marRight w:val="0"/>
      <w:marTop w:val="0"/>
      <w:marBottom w:val="0"/>
      <w:divBdr>
        <w:top w:val="none" w:sz="0" w:space="0" w:color="auto"/>
        <w:left w:val="none" w:sz="0" w:space="0" w:color="auto"/>
        <w:bottom w:val="none" w:sz="0" w:space="0" w:color="auto"/>
        <w:right w:val="none" w:sz="0" w:space="0" w:color="auto"/>
      </w:divBdr>
    </w:div>
    <w:div w:id="1466924225">
      <w:bodyDiv w:val="1"/>
      <w:marLeft w:val="0"/>
      <w:marRight w:val="0"/>
      <w:marTop w:val="0"/>
      <w:marBottom w:val="0"/>
      <w:divBdr>
        <w:top w:val="none" w:sz="0" w:space="0" w:color="auto"/>
        <w:left w:val="none" w:sz="0" w:space="0" w:color="auto"/>
        <w:bottom w:val="none" w:sz="0" w:space="0" w:color="auto"/>
        <w:right w:val="none" w:sz="0" w:space="0" w:color="auto"/>
      </w:divBdr>
    </w:div>
    <w:div w:id="1684938346">
      <w:bodyDiv w:val="1"/>
      <w:marLeft w:val="0"/>
      <w:marRight w:val="0"/>
      <w:marTop w:val="0"/>
      <w:marBottom w:val="0"/>
      <w:divBdr>
        <w:top w:val="none" w:sz="0" w:space="0" w:color="auto"/>
        <w:left w:val="none" w:sz="0" w:space="0" w:color="auto"/>
        <w:bottom w:val="none" w:sz="0" w:space="0" w:color="auto"/>
        <w:right w:val="none" w:sz="0" w:space="0" w:color="auto"/>
      </w:divBdr>
    </w:div>
    <w:div w:id="1728263035">
      <w:bodyDiv w:val="1"/>
      <w:marLeft w:val="0"/>
      <w:marRight w:val="0"/>
      <w:marTop w:val="0"/>
      <w:marBottom w:val="0"/>
      <w:divBdr>
        <w:top w:val="none" w:sz="0" w:space="0" w:color="auto"/>
        <w:left w:val="none" w:sz="0" w:space="0" w:color="auto"/>
        <w:bottom w:val="none" w:sz="0" w:space="0" w:color="auto"/>
        <w:right w:val="none" w:sz="0" w:space="0" w:color="auto"/>
      </w:divBdr>
    </w:div>
    <w:div w:id="1743793263">
      <w:bodyDiv w:val="1"/>
      <w:marLeft w:val="0"/>
      <w:marRight w:val="0"/>
      <w:marTop w:val="0"/>
      <w:marBottom w:val="0"/>
      <w:divBdr>
        <w:top w:val="none" w:sz="0" w:space="0" w:color="auto"/>
        <w:left w:val="none" w:sz="0" w:space="0" w:color="auto"/>
        <w:bottom w:val="none" w:sz="0" w:space="0" w:color="auto"/>
        <w:right w:val="none" w:sz="0" w:space="0" w:color="auto"/>
      </w:divBdr>
      <w:divsChild>
        <w:div w:id="315842609">
          <w:marLeft w:val="0"/>
          <w:marRight w:val="0"/>
          <w:marTop w:val="0"/>
          <w:marBottom w:val="0"/>
          <w:divBdr>
            <w:top w:val="none" w:sz="0" w:space="0" w:color="auto"/>
            <w:left w:val="none" w:sz="0" w:space="0" w:color="auto"/>
            <w:bottom w:val="none" w:sz="0" w:space="0" w:color="auto"/>
            <w:right w:val="none" w:sz="0" w:space="0" w:color="auto"/>
          </w:divBdr>
          <w:divsChild>
            <w:div w:id="1905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21974">
      <w:bodyDiv w:val="1"/>
      <w:marLeft w:val="0"/>
      <w:marRight w:val="0"/>
      <w:marTop w:val="0"/>
      <w:marBottom w:val="0"/>
      <w:divBdr>
        <w:top w:val="none" w:sz="0" w:space="0" w:color="auto"/>
        <w:left w:val="none" w:sz="0" w:space="0" w:color="auto"/>
        <w:bottom w:val="none" w:sz="0" w:space="0" w:color="auto"/>
        <w:right w:val="none" w:sz="0" w:space="0" w:color="auto"/>
      </w:divBdr>
    </w:div>
    <w:div w:id="203792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www.nrdc.org/resources/millions-served-water-systems-detecting-lead" TargetMode="External"/><Relationship Id="rId13" Type="http://schemas.openxmlformats.org/officeDocument/2006/relationships/hyperlink" Target="https://datacatalog.cookcountyil.gov/Property-Taxation/Cook-County-Assessor-s-Residential-Property-Charac/bcnq-qi2z" TargetMode="External"/><Relationship Id="rId3" Type="http://schemas.openxmlformats.org/officeDocument/2006/relationships/hyperlink" Target="https://www.epa.gov/ground-water-and-drinking-water/basic-information-about-lead-drinking-water" TargetMode="External"/><Relationship Id="rId7" Type="http://schemas.openxmlformats.org/officeDocument/2006/relationships/hyperlink" Target="https://www.wbez.org/stories/despite-a-promise-chicago-has-made-no-progress-on-removal-of-lead-pipes/02644e18-4cd5-4e7e-b595-3ebc111c62a6" TargetMode="External"/><Relationship Id="rId12" Type="http://schemas.openxmlformats.org/officeDocument/2006/relationships/hyperlink" Target="https://www.leadsafechicago.org/lead-service-line-replacement" TargetMode="External"/><Relationship Id="rId2" Type="http://schemas.openxmlformats.org/officeDocument/2006/relationships/hyperlink" Target="https://www.chicago.gov/city/en/depts/mayor/press_room/press_releases/2020/september/EquityFocusedLeadServiceReplacement.html" TargetMode="External"/><Relationship Id="rId1" Type="http://schemas.openxmlformats.org/officeDocument/2006/relationships/hyperlink" Target="https://news.wttw.com/2021/03/24/chicago-has-more-lead-service-pipes-any-other-us-city-illinois-most-any-state" TargetMode="External"/><Relationship Id="rId6" Type="http://schemas.openxmlformats.org/officeDocument/2006/relationships/hyperlink" Target="https://www.chicago.gov/city/en/depts/mayor/press_room/press_releases/2020/september/EquityFocusedLeadServiceReplacement.html" TargetMode="External"/><Relationship Id="rId11" Type="http://schemas.openxmlformats.org/officeDocument/2006/relationships/hyperlink" Target="https://www.metroplanning.org/news/9960/Data-Points-the-environmental-injustice-of-lead-lines-in-Illinois" TargetMode="External"/><Relationship Id="rId5" Type="http://schemas.openxmlformats.org/officeDocument/2006/relationships/hyperlink" Target="https://www.npr.org/local/309/2020/09/21/915248028/what-we-do-and-don-t-know-about-chicago-s-lead-water-problem" TargetMode="External"/><Relationship Id="rId15" Type="http://schemas.openxmlformats.org/officeDocument/2006/relationships/hyperlink" Target="https://dl.acm.org/doi/10.1145/2783258.2788629" TargetMode="External"/><Relationship Id="rId10" Type="http://schemas.openxmlformats.org/officeDocument/2006/relationships/hyperlink" Target="https://www.wbez.org/stories/new-redlining-maps-show-chicago-housing-discrimination/37c0dce7-0562-474a-8e1c-50948219ecbb" TargetMode="External"/><Relationship Id="rId4" Type="http://schemas.openxmlformats.org/officeDocument/2006/relationships/hyperlink" Target="https://www.chicagotribune.com/investigations/ct-chicago-water-lead-contamination-20180411-htmlstory.html" TargetMode="External"/><Relationship Id="rId9" Type="http://schemas.openxmlformats.org/officeDocument/2006/relationships/hyperlink" Target="https://www.chicagowaterquality.org/home" TargetMode="External"/><Relationship Id="rId14" Type="http://schemas.openxmlformats.org/officeDocument/2006/relationships/hyperlink" Target="https://prodassets.cookcountyassessor.com/s3fs-public/form_documents/classcod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B26BC-641F-6649-B567-5567B105A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15</Pages>
  <Words>3993</Words>
  <Characters>22766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Valeria Balza</dc:creator>
  <cp:keywords/>
  <dc:description/>
  <cp:lastModifiedBy>Tarren Peterson</cp:lastModifiedBy>
  <cp:revision>38</cp:revision>
  <dcterms:created xsi:type="dcterms:W3CDTF">2021-06-02T12:15:00Z</dcterms:created>
  <dcterms:modified xsi:type="dcterms:W3CDTF">2021-06-02T21:41:00Z</dcterms:modified>
</cp:coreProperties>
</file>